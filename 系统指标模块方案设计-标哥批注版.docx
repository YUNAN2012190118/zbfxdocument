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4A58" w:rsidRPr="00454389" w:rsidRDefault="0065230B">
      <w:pPr>
        <w:pStyle w:val="10"/>
        <w:tabs>
          <w:tab w:val="right" w:leader="dot" w:pos="8306"/>
        </w:tabs>
        <w:rPr>
          <w:rFonts w:asciiTheme="minorEastAsia" w:hAnsiTheme="minorEastAsia"/>
        </w:rPr>
      </w:pPr>
      <w:r w:rsidRPr="0065230B">
        <w:rPr>
          <w:rFonts w:asciiTheme="minorEastAsia" w:hAnsiTheme="minorEastAsia" w:hint="eastAsia"/>
        </w:rPr>
        <w:fldChar w:fldCharType="begin"/>
      </w:r>
      <w:r w:rsidR="003055EB" w:rsidRPr="00454389">
        <w:rPr>
          <w:rFonts w:asciiTheme="minorEastAsia" w:hAnsiTheme="minorEastAsia" w:hint="eastAsia"/>
        </w:rPr>
        <w:instrText xml:space="preserve">TOC \o "1-3" \h \u </w:instrText>
      </w:r>
      <w:r w:rsidRPr="0065230B">
        <w:rPr>
          <w:rFonts w:asciiTheme="minorEastAsia" w:hAnsiTheme="minorEastAsia" w:hint="eastAsia"/>
        </w:rPr>
        <w:fldChar w:fldCharType="separate"/>
      </w:r>
      <w:hyperlink w:anchor="_Toc15612" w:history="1">
        <w:r w:rsidR="003055EB" w:rsidRPr="00454389">
          <w:rPr>
            <w:rFonts w:asciiTheme="minorEastAsia" w:hAnsiTheme="minorEastAsia" w:hint="eastAsia"/>
          </w:rPr>
          <w:t>系统指标功能设计</w:t>
        </w:r>
        <w:r w:rsidR="003055EB" w:rsidRPr="00454389">
          <w:rPr>
            <w:rFonts w:asciiTheme="minorEastAsia" w:hAnsiTheme="minorEastAsia"/>
          </w:rPr>
          <w:tab/>
        </w:r>
      </w:hyperlink>
    </w:p>
    <w:p w:rsidR="00444A58" w:rsidRPr="00454389" w:rsidRDefault="0065230B">
      <w:pPr>
        <w:pStyle w:val="20"/>
        <w:tabs>
          <w:tab w:val="right" w:leader="dot" w:pos="8306"/>
        </w:tabs>
        <w:rPr>
          <w:rFonts w:asciiTheme="minorEastAsia" w:hAnsiTheme="minorEastAsia"/>
        </w:rPr>
      </w:pPr>
      <w:hyperlink w:anchor="_Toc29850" w:history="1">
        <w:r w:rsidR="003055EB" w:rsidRPr="00454389">
          <w:rPr>
            <w:rFonts w:asciiTheme="minorEastAsia" w:hAnsiTheme="minorEastAsia" w:cs="Times New Roman"/>
          </w:rPr>
          <w:t>1</w:t>
        </w:r>
        <w:r w:rsidR="003055EB" w:rsidRPr="00454389">
          <w:rPr>
            <w:rFonts w:asciiTheme="minorEastAsia" w:hAnsiTheme="minorEastAsia" w:cs="Times New Roman" w:hint="eastAsia"/>
          </w:rPr>
          <w:t>功能介绍</w:t>
        </w:r>
        <w:r w:rsidR="003055EB" w:rsidRPr="00454389">
          <w:rPr>
            <w:rFonts w:asciiTheme="minorEastAsia" w:hAnsiTheme="minorEastAsia"/>
          </w:rPr>
          <w:tab/>
        </w:r>
      </w:hyperlink>
    </w:p>
    <w:p w:rsidR="00444A58" w:rsidRPr="00454389" w:rsidRDefault="0065230B">
      <w:pPr>
        <w:pStyle w:val="20"/>
        <w:tabs>
          <w:tab w:val="right" w:leader="dot" w:pos="8306"/>
        </w:tabs>
        <w:rPr>
          <w:rFonts w:asciiTheme="minorEastAsia" w:hAnsiTheme="minorEastAsia"/>
        </w:rPr>
      </w:pPr>
      <w:hyperlink w:anchor="_Toc2833"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计算指标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8410" w:history="1">
        <w:r w:rsidR="003055EB" w:rsidRPr="00454389">
          <w:rPr>
            <w:rFonts w:asciiTheme="minorEastAsia" w:hAnsiTheme="minorEastAsia" w:cs="Times New Roman" w:hint="eastAsia"/>
          </w:rPr>
          <w:t xml:space="preserve">2.1 </w:t>
        </w:r>
        <w:r w:rsidR="003055EB" w:rsidRPr="00454389">
          <w:rPr>
            <w:rFonts w:asciiTheme="minorEastAsia" w:hAnsiTheme="minorEastAsia" w:cs="Times New Roman"/>
          </w:rPr>
          <w:t>终端在线率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0258" w:history="1">
        <w:r w:rsidR="003055EB" w:rsidRPr="00454389">
          <w:rPr>
            <w:rFonts w:asciiTheme="minorEastAsia" w:hAnsiTheme="minorEastAsia" w:cs="Times New Roman" w:hint="eastAsia"/>
          </w:rPr>
          <w:t>2.2 遥控成功</w:t>
        </w:r>
        <w:r w:rsidR="003055EB" w:rsidRPr="00454389">
          <w:rPr>
            <w:rFonts w:asciiTheme="minorEastAsia" w:hAnsiTheme="minorEastAsia" w:cs="Times New Roman"/>
          </w:rPr>
          <w:t>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5666"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.3遥控使用率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2283"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.4遥信正确率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2134" w:history="1">
        <w:r w:rsidR="003055EB" w:rsidRPr="00454389">
          <w:rPr>
            <w:rFonts w:asciiTheme="minorEastAsia" w:hAnsiTheme="minorEastAsia" w:cs="Times New Roman" w:hint="eastAsia"/>
          </w:rPr>
          <w:t>2.5 FA成功率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22414" w:history="1">
        <w:r w:rsidR="003055EB" w:rsidRPr="00454389">
          <w:rPr>
            <w:rFonts w:asciiTheme="minorEastAsia" w:hAnsiTheme="minorEastAsia" w:cs="Times New Roman" w:hint="eastAsia"/>
          </w:rPr>
          <w:t>2.6 FA覆盖率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25020" w:history="1">
        <w:r w:rsidR="003055EB" w:rsidRPr="00454389">
          <w:rPr>
            <w:rFonts w:asciiTheme="minorEastAsia" w:hAnsiTheme="minorEastAsia" w:cs="Times New Roman" w:hint="eastAsia"/>
          </w:rPr>
          <w:t>2.7终端在线离线</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6558"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w:t>
        </w:r>
        <w:r w:rsidR="003055EB" w:rsidRPr="00454389">
          <w:rPr>
            <w:rFonts w:asciiTheme="minorEastAsia" w:hAnsiTheme="minorEastAsia" w:cs="Times New Roman" w:hint="eastAsia"/>
          </w:rPr>
          <w:t>8</w:t>
        </w:r>
        <w:r w:rsidR="003055EB" w:rsidRPr="00454389">
          <w:rPr>
            <w:rFonts w:asciiTheme="minorEastAsia" w:hAnsiTheme="minorEastAsia" w:cs="Times New Roman"/>
          </w:rPr>
          <w:t>遥控</w:t>
        </w:r>
        <w:r w:rsidR="003055EB" w:rsidRPr="00454389">
          <w:rPr>
            <w:rFonts w:asciiTheme="minorEastAsia" w:hAnsiTheme="minorEastAsia" w:cs="Times New Roman" w:hint="eastAsia"/>
          </w:rPr>
          <w:t>成功率明细</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29927"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w:t>
        </w:r>
        <w:r w:rsidR="003055EB" w:rsidRPr="00454389">
          <w:rPr>
            <w:rFonts w:asciiTheme="minorEastAsia" w:hAnsiTheme="minorEastAsia" w:cs="Times New Roman" w:hint="eastAsia"/>
          </w:rPr>
          <w:t>9遥控使用率明细</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974" w:history="1">
        <w:r w:rsidR="003055EB" w:rsidRPr="00454389">
          <w:rPr>
            <w:rFonts w:asciiTheme="minorEastAsia" w:hAnsiTheme="minorEastAsia" w:cs="Times New Roman" w:hint="eastAsia"/>
          </w:rPr>
          <w:t>2</w:t>
        </w:r>
        <w:r w:rsidR="003055EB" w:rsidRPr="00454389">
          <w:rPr>
            <w:rFonts w:asciiTheme="minorEastAsia" w:hAnsiTheme="minorEastAsia" w:cs="Times New Roman"/>
          </w:rPr>
          <w:t>.</w:t>
        </w:r>
        <w:r w:rsidR="003055EB" w:rsidRPr="00454389">
          <w:rPr>
            <w:rFonts w:asciiTheme="minorEastAsia" w:hAnsiTheme="minorEastAsia" w:cs="Times New Roman" w:hint="eastAsia"/>
          </w:rPr>
          <w:t>10遥信动作正确率</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6393" w:history="1">
        <w:r w:rsidR="003055EB" w:rsidRPr="00454389">
          <w:rPr>
            <w:rFonts w:asciiTheme="minorEastAsia" w:hAnsiTheme="minorEastAsia" w:cs="Times New Roman" w:hint="eastAsia"/>
          </w:rPr>
          <w:t>2.11 FA成功率明细</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8459" w:history="1">
        <w:r w:rsidR="003055EB" w:rsidRPr="00454389">
          <w:rPr>
            <w:rFonts w:asciiTheme="minorEastAsia" w:hAnsiTheme="minorEastAsia" w:cs="Times New Roman" w:hint="eastAsia"/>
          </w:rPr>
          <w:t>2.12 FA成功率具体明细</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19059" w:history="1">
        <w:r w:rsidR="003055EB" w:rsidRPr="00454389">
          <w:rPr>
            <w:rFonts w:asciiTheme="minorEastAsia" w:hAnsiTheme="minorEastAsia" w:cs="Times New Roman" w:hint="eastAsia"/>
          </w:rPr>
          <w:t>2.13 FA覆盖率明细</w:t>
        </w:r>
        <w:r w:rsidR="003055EB" w:rsidRPr="00454389">
          <w:rPr>
            <w:rFonts w:asciiTheme="minorEastAsia" w:hAnsiTheme="minorEastAsia"/>
          </w:rPr>
          <w:tab/>
        </w:r>
      </w:hyperlink>
    </w:p>
    <w:p w:rsidR="00444A58" w:rsidRPr="00454389" w:rsidRDefault="0065230B">
      <w:pPr>
        <w:pStyle w:val="20"/>
        <w:tabs>
          <w:tab w:val="right" w:leader="dot" w:pos="8306"/>
        </w:tabs>
        <w:rPr>
          <w:rFonts w:asciiTheme="minorEastAsia" w:hAnsiTheme="minorEastAsia"/>
        </w:rPr>
      </w:pPr>
      <w:hyperlink w:anchor="_Toc27090" w:history="1">
        <w:r w:rsidR="003055EB" w:rsidRPr="00454389">
          <w:rPr>
            <w:rFonts w:asciiTheme="minorEastAsia" w:hAnsiTheme="minorEastAsia" w:cs="Times New Roman" w:hint="eastAsia"/>
          </w:rPr>
          <w:t xml:space="preserve">3 </w:t>
        </w:r>
        <w:r w:rsidR="003055EB" w:rsidRPr="00454389">
          <w:rPr>
            <w:rFonts w:asciiTheme="minorEastAsia" w:hAnsiTheme="minorEastAsia" w:hint="eastAsia"/>
          </w:rPr>
          <w:t>数据结构</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22429" w:history="1">
        <w:r w:rsidR="003055EB" w:rsidRPr="00454389">
          <w:rPr>
            <w:rFonts w:asciiTheme="minorEastAsia" w:hAnsiTheme="minorEastAsia" w:cs="Times New Roman" w:hint="eastAsia"/>
          </w:rPr>
          <w:t>3</w:t>
        </w:r>
        <w:r w:rsidR="003055EB" w:rsidRPr="00454389">
          <w:rPr>
            <w:rFonts w:asciiTheme="minorEastAsia" w:hAnsiTheme="minorEastAsia" w:cs="Times New Roman"/>
          </w:rPr>
          <w:t>.1</w:t>
        </w:r>
        <w:r w:rsidR="003055EB" w:rsidRPr="00454389">
          <w:rPr>
            <w:rFonts w:asciiTheme="minorEastAsia" w:hAnsiTheme="minorEastAsia" w:cs="Times New Roman" w:hint="eastAsia"/>
          </w:rPr>
          <w:t>数据表同步</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3699" w:history="1">
        <w:r w:rsidR="003055EB" w:rsidRPr="00454389">
          <w:rPr>
            <w:rFonts w:asciiTheme="minorEastAsia" w:hAnsiTheme="minorEastAsia" w:cs="Times New Roman" w:hint="eastAsia"/>
          </w:rPr>
          <w:t>3</w:t>
        </w:r>
        <w:r w:rsidR="003055EB" w:rsidRPr="00454389">
          <w:rPr>
            <w:rFonts w:asciiTheme="minorEastAsia" w:hAnsiTheme="minorEastAsia" w:cs="Times New Roman"/>
          </w:rPr>
          <w:t>.</w:t>
        </w:r>
        <w:r w:rsidR="003055EB" w:rsidRPr="00454389">
          <w:rPr>
            <w:rFonts w:asciiTheme="minorEastAsia" w:hAnsiTheme="minorEastAsia" w:cs="Times New Roman" w:hint="eastAsia"/>
          </w:rPr>
          <w:t>2 读取多数据源</w:t>
        </w:r>
        <w:r w:rsidR="003055EB" w:rsidRPr="00454389">
          <w:rPr>
            <w:rFonts w:asciiTheme="minorEastAsia" w:hAnsiTheme="minorEastAsia"/>
          </w:rPr>
          <w:tab/>
        </w:r>
      </w:hyperlink>
    </w:p>
    <w:p w:rsidR="00444A58" w:rsidRPr="00454389" w:rsidRDefault="0065230B">
      <w:pPr>
        <w:pStyle w:val="30"/>
        <w:tabs>
          <w:tab w:val="right" w:leader="dot" w:pos="8306"/>
        </w:tabs>
        <w:rPr>
          <w:rFonts w:asciiTheme="minorEastAsia" w:hAnsiTheme="minorEastAsia"/>
        </w:rPr>
      </w:pPr>
      <w:hyperlink w:anchor="_Toc32124" w:history="1">
        <w:r w:rsidR="003055EB" w:rsidRPr="00454389">
          <w:rPr>
            <w:rFonts w:asciiTheme="minorEastAsia" w:hAnsiTheme="minorEastAsia" w:hint="eastAsia"/>
          </w:rPr>
          <w:t>3</w:t>
        </w:r>
        <w:r w:rsidR="003055EB" w:rsidRPr="00454389">
          <w:rPr>
            <w:rFonts w:asciiTheme="minorEastAsia" w:hAnsiTheme="minorEastAsia"/>
          </w:rPr>
          <w:t>.</w:t>
        </w:r>
        <w:r w:rsidR="003055EB" w:rsidRPr="00454389">
          <w:rPr>
            <w:rFonts w:asciiTheme="minorEastAsia" w:hAnsiTheme="minorEastAsia" w:hint="eastAsia"/>
          </w:rPr>
          <w:t>3 历史数据计算</w:t>
        </w:r>
        <w:r w:rsidR="003055EB" w:rsidRPr="00454389">
          <w:rPr>
            <w:rFonts w:asciiTheme="minorEastAsia" w:hAnsiTheme="minorEastAsia"/>
          </w:rPr>
          <w:tab/>
        </w:r>
      </w:hyperlink>
    </w:p>
    <w:p w:rsidR="00444A58" w:rsidRPr="00454389" w:rsidRDefault="0065230B">
      <w:pPr>
        <w:pStyle w:val="a9"/>
        <w:rPr>
          <w:rFonts w:asciiTheme="minorEastAsia" w:eastAsiaTheme="minorEastAsia" w:hAnsiTheme="minorEastAsia"/>
        </w:rPr>
      </w:pPr>
      <w:r w:rsidRPr="00454389">
        <w:rPr>
          <w:rFonts w:asciiTheme="minorEastAsia" w:eastAsiaTheme="minorEastAsia" w:hAnsiTheme="minorEastAsia" w:hint="eastAsia"/>
        </w:rPr>
        <w:fldChar w:fldCharType="end"/>
      </w:r>
    </w:p>
    <w:p w:rsidR="00444A58" w:rsidRPr="00454389" w:rsidRDefault="003055EB">
      <w:pPr>
        <w:pStyle w:val="a9"/>
        <w:rPr>
          <w:rFonts w:asciiTheme="minorEastAsia" w:eastAsiaTheme="minorEastAsia" w:hAnsiTheme="minorEastAsia"/>
        </w:rPr>
      </w:pPr>
      <w:bookmarkStart w:id="0" w:name="_Toc15612"/>
      <w:r w:rsidRPr="00454389">
        <w:rPr>
          <w:rFonts w:asciiTheme="minorEastAsia" w:eastAsiaTheme="minorEastAsia" w:hAnsiTheme="minorEastAsia" w:hint="eastAsia"/>
        </w:rPr>
        <w:t>系统指标功能设计</w:t>
      </w:r>
      <w:bookmarkEnd w:id="0"/>
    </w:p>
    <w:p w:rsidR="00444A58" w:rsidRPr="00454389" w:rsidRDefault="003055EB">
      <w:pPr>
        <w:pStyle w:val="2"/>
        <w:rPr>
          <w:rFonts w:asciiTheme="minorEastAsia" w:eastAsiaTheme="minorEastAsia" w:hAnsiTheme="minorEastAsia" w:cs="Times New Roman"/>
        </w:rPr>
      </w:pPr>
      <w:bookmarkStart w:id="1" w:name="_Toc29850"/>
      <w:r w:rsidRPr="00454389">
        <w:rPr>
          <w:rFonts w:asciiTheme="minorEastAsia" w:eastAsiaTheme="minorEastAsia" w:hAnsiTheme="minorEastAsia" w:cs="Times New Roman"/>
        </w:rPr>
        <w:t>1</w:t>
      </w:r>
      <w:r w:rsidRPr="00454389">
        <w:rPr>
          <w:rFonts w:asciiTheme="minorEastAsia" w:eastAsiaTheme="minorEastAsia" w:hAnsiTheme="minorEastAsia" w:cs="Times New Roman" w:hint="eastAsia"/>
        </w:rPr>
        <w:t>功能介绍</w:t>
      </w:r>
      <w:bookmarkEnd w:id="1"/>
    </w:p>
    <w:p w:rsidR="00444A58" w:rsidRPr="00454389" w:rsidRDefault="003055EB">
      <w:pPr>
        <w:rPr>
          <w:rFonts w:asciiTheme="minorEastAsia" w:hAnsiTheme="minorEastAsia"/>
          <w:sz w:val="24"/>
          <w:szCs w:val="24"/>
        </w:rPr>
      </w:pPr>
      <w:r w:rsidRPr="00454389">
        <w:rPr>
          <w:rFonts w:asciiTheme="minorEastAsia" w:hAnsiTheme="minorEastAsia" w:hint="eastAsia"/>
        </w:rPr>
        <w:tab/>
      </w:r>
      <w:r w:rsidRPr="00454389">
        <w:rPr>
          <w:rFonts w:asciiTheme="minorEastAsia" w:hAnsiTheme="minorEastAsia" w:cs="Times New Roman" w:hint="eastAsia"/>
          <w:sz w:val="24"/>
          <w:szCs w:val="24"/>
        </w:rPr>
        <w:t>系统指标功能模块主要展示国网相关统计指标，包括终端在线率、遥控成功率、遥控使用率、遥信正确率、FA成功率，FA覆盖率，自动化覆盖率等。该模块按照全省、各地市统计，按照应用指标/全网指标展示数据，并予以时间查询，以报表和图表的形式展示。其中在地市统计界面，需要详细展示终端在线明细、遥控使用明细、遥控使用率任务视角明细，遥信正确率明细，遥控成功率明细、FA成功明细、FA覆盖率明细，自动化明细。各项指标应支持分区分权限展示。</w:t>
      </w:r>
    </w:p>
    <w:p w:rsidR="00444A58" w:rsidRPr="00454389" w:rsidRDefault="003055EB">
      <w:pPr>
        <w:pStyle w:val="2"/>
        <w:rPr>
          <w:rFonts w:asciiTheme="minorEastAsia" w:eastAsiaTheme="minorEastAsia" w:hAnsiTheme="minorEastAsia" w:cs="Times New Roman"/>
        </w:rPr>
      </w:pPr>
      <w:bookmarkStart w:id="2" w:name="_Toc2833"/>
      <w:r w:rsidRPr="00454389">
        <w:rPr>
          <w:rFonts w:asciiTheme="minorEastAsia" w:eastAsiaTheme="minorEastAsia" w:hAnsiTheme="minorEastAsia" w:cs="Times New Roman" w:hint="eastAsia"/>
        </w:rPr>
        <w:lastRenderedPageBreak/>
        <w:t>2.</w:t>
      </w:r>
      <w:r w:rsidRPr="00454389">
        <w:rPr>
          <w:rFonts w:asciiTheme="minorEastAsia" w:eastAsiaTheme="minorEastAsia" w:hAnsiTheme="minorEastAsia" w:cs="Times New Roman"/>
        </w:rPr>
        <w:t>计算指标</w:t>
      </w:r>
      <w:bookmarkEnd w:id="2"/>
    </w:p>
    <w:p w:rsidR="00444A58" w:rsidRPr="00454389" w:rsidRDefault="003055EB">
      <w:pPr>
        <w:pStyle w:val="3"/>
        <w:numPr>
          <w:ilvl w:val="0"/>
          <w:numId w:val="1"/>
        </w:numPr>
        <w:ind w:left="0" w:hanging="6"/>
        <w:rPr>
          <w:rFonts w:asciiTheme="minorEastAsia" w:hAnsiTheme="minorEastAsia" w:cs="Times New Roman"/>
        </w:rPr>
      </w:pPr>
      <w:bookmarkStart w:id="3" w:name="_Toc18410"/>
      <w:r w:rsidRPr="00454389">
        <w:rPr>
          <w:rFonts w:asciiTheme="minorEastAsia" w:hAnsiTheme="minorEastAsia" w:cs="Times New Roman"/>
        </w:rPr>
        <w:t>终端在线率</w:t>
      </w:r>
      <w:bookmarkEnd w:id="3"/>
    </w:p>
    <w:p w:rsidR="00444A58" w:rsidRPr="00454389" w:rsidRDefault="003055EB">
      <w:pPr>
        <w:pStyle w:val="4"/>
        <w:numPr>
          <w:ilvl w:val="4"/>
          <w:numId w:val="2"/>
        </w:numPr>
        <w:ind w:left="0" w:firstLine="0"/>
        <w:rPr>
          <w:rFonts w:asciiTheme="minorEastAsia" w:eastAsiaTheme="minorEastAsia" w:hAnsiTheme="minorEastAsia"/>
        </w:rPr>
      </w:pPr>
      <w:r w:rsidRPr="00454389">
        <w:rPr>
          <w:rFonts w:asciiTheme="minorEastAsia" w:eastAsiaTheme="minorEastAsia" w:hAnsiTheme="minorEastAsia" w:hint="eastAsia"/>
        </w:rPr>
        <w:t>计算公式</w:t>
      </w:r>
    </w:p>
    <w:p w:rsidR="00444A58" w:rsidRPr="00454389" w:rsidRDefault="003055EB">
      <w:pPr>
        <w:spacing w:line="480" w:lineRule="exact"/>
        <w:rPr>
          <w:rFonts w:asciiTheme="minorEastAsia" w:hAnsiTheme="minorEastAsia" w:cs="Times New Roman"/>
          <w:sz w:val="24"/>
          <w:szCs w:val="24"/>
        </w:rPr>
      </w:pPr>
      <w:commentRangeStart w:id="4"/>
      <w:r w:rsidRPr="00454389">
        <w:rPr>
          <w:rFonts w:asciiTheme="minorEastAsia" w:hAnsiTheme="minorEastAsia" w:cs="Times New Roman" w:hint="eastAsia"/>
          <w:sz w:val="24"/>
          <w:szCs w:val="24"/>
        </w:rPr>
        <w:t>通用版本：</w:t>
      </w:r>
      <w:commentRangeEnd w:id="4"/>
      <w:r w:rsidR="00435151">
        <w:rPr>
          <w:rStyle w:val="ad"/>
        </w:rPr>
        <w:commentReference w:id="4"/>
      </w:r>
    </w:p>
    <w:p w:rsidR="00444A58" w:rsidRPr="00454389" w:rsidRDefault="003055EB">
      <w:pPr>
        <w:spacing w:line="480" w:lineRule="exact"/>
        <w:rPr>
          <w:rFonts w:asciiTheme="minorEastAsia" w:hAnsiTheme="minorEastAsia"/>
          <w:sz w:val="24"/>
          <w:szCs w:val="20"/>
        </w:rPr>
      </w:pPr>
      <w:r w:rsidRPr="00454389">
        <w:rPr>
          <w:rFonts w:asciiTheme="minorEastAsia" w:hAnsiTheme="minorEastAsia" w:cs="Times New Roman"/>
          <w:sz w:val="24"/>
          <w:szCs w:val="24"/>
        </w:rPr>
        <w:t>终端在线率=</w:t>
      </w:r>
      <w:r w:rsidRPr="00454389">
        <w:rPr>
          <w:rFonts w:asciiTheme="minorEastAsia" w:hAnsiTheme="minorEastAsia" w:hint="eastAsia"/>
          <w:sz w:val="24"/>
          <w:szCs w:val="20"/>
        </w:rPr>
        <w:t>0.5*（所有终端在线时长/所有终端应在线时长）+0.5*（连续离线时长不超过3天的终端数量/所有终端数量）。</w:t>
      </w: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hint="eastAsia"/>
          <w:sz w:val="24"/>
          <w:szCs w:val="20"/>
          <w:highlight w:val="red"/>
        </w:rPr>
        <w:t>北京版本：</w:t>
      </w: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cs="Times New Roman"/>
          <w:sz w:val="24"/>
          <w:szCs w:val="24"/>
        </w:rPr>
        <w:t>终端在线率=</w:t>
      </w:r>
      <w:r w:rsidRPr="00454389">
        <w:rPr>
          <w:rFonts w:asciiTheme="minorEastAsia" w:hAnsiTheme="minorEastAsia" w:hint="eastAsia"/>
          <w:sz w:val="24"/>
          <w:szCs w:val="20"/>
        </w:rPr>
        <w:t>所有终端在线时长/所有终端应在线时长</w:t>
      </w:r>
    </w:p>
    <w:p w:rsidR="00444A58" w:rsidRPr="00454389" w:rsidRDefault="003055EB">
      <w:pPr>
        <w:spacing w:line="480" w:lineRule="exact"/>
        <w:rPr>
          <w:rFonts w:asciiTheme="minorEastAsia" w:hAnsiTheme="minorEastAsia"/>
          <w:sz w:val="24"/>
          <w:szCs w:val="20"/>
          <w:highlight w:val="yellow"/>
        </w:rPr>
      </w:pPr>
      <w:r w:rsidRPr="00454389">
        <w:rPr>
          <w:rFonts w:asciiTheme="minorEastAsia" w:hAnsiTheme="minorEastAsia" w:hint="eastAsia"/>
          <w:sz w:val="24"/>
          <w:szCs w:val="20"/>
        </w:rPr>
        <w:t>统计终端：</w:t>
      </w:r>
      <w:r w:rsidRPr="00454389">
        <w:rPr>
          <w:rFonts w:asciiTheme="minorEastAsia" w:hAnsiTheme="minorEastAsia"/>
          <w:sz w:val="24"/>
          <w:szCs w:val="20"/>
          <w:highlight w:val="yellow"/>
        </w:rPr>
        <w:t>dms_terminal_info</w:t>
      </w:r>
      <w:r w:rsidRPr="00454389">
        <w:rPr>
          <w:rFonts w:asciiTheme="minorEastAsia" w:hAnsiTheme="minorEastAsia" w:hint="eastAsia"/>
          <w:sz w:val="24"/>
          <w:szCs w:val="20"/>
          <w:highlight w:val="yellow"/>
        </w:rPr>
        <w:t>中</w:t>
      </w:r>
      <w:r w:rsidRPr="00454389">
        <w:rPr>
          <w:rFonts w:asciiTheme="minorEastAsia" w:hAnsiTheme="minorEastAsia"/>
          <w:sz w:val="24"/>
          <w:szCs w:val="20"/>
          <w:highlight w:val="yellow"/>
        </w:rPr>
        <w:t>if_Stat_Static=1</w:t>
      </w:r>
      <w:r w:rsidRPr="00454389">
        <w:rPr>
          <w:rFonts w:asciiTheme="minorEastAsia" w:hAnsiTheme="minorEastAsia" w:hint="eastAsia"/>
          <w:sz w:val="24"/>
          <w:szCs w:val="20"/>
          <w:highlight w:val="yellow"/>
        </w:rPr>
        <w:t>，并且在d</w:t>
      </w:r>
      <w:r w:rsidRPr="00454389">
        <w:rPr>
          <w:rFonts w:asciiTheme="minorEastAsia" w:hAnsiTheme="minorEastAsia"/>
          <w:sz w:val="24"/>
          <w:szCs w:val="20"/>
          <w:highlight w:val="yellow"/>
        </w:rPr>
        <w:t>ms_com_terminal</w:t>
      </w:r>
      <w:r w:rsidRPr="00454389">
        <w:rPr>
          <w:rFonts w:asciiTheme="minorEastAsia" w:hAnsiTheme="minorEastAsia" w:hint="eastAsia"/>
          <w:sz w:val="24"/>
          <w:szCs w:val="20"/>
          <w:highlight w:val="yellow"/>
        </w:rPr>
        <w:t>，a</w:t>
      </w:r>
      <w:r w:rsidRPr="00454389">
        <w:rPr>
          <w:rFonts w:asciiTheme="minorEastAsia" w:hAnsiTheme="minorEastAsia"/>
          <w:sz w:val="24"/>
          <w:szCs w:val="20"/>
          <w:highlight w:val="yellow"/>
        </w:rPr>
        <w:t>larm.dms_comm_tem_gk</w:t>
      </w:r>
      <w:r w:rsidRPr="00454389">
        <w:rPr>
          <w:rFonts w:asciiTheme="minorEastAsia" w:hAnsiTheme="minorEastAsia" w:hint="eastAsia"/>
          <w:sz w:val="24"/>
          <w:szCs w:val="20"/>
          <w:highlight w:val="yellow"/>
        </w:rPr>
        <w:t>中有过历史投运记录。</w:t>
      </w:r>
    </w:p>
    <w:p w:rsidR="00444A58" w:rsidRPr="00454389" w:rsidRDefault="00444A58">
      <w:pPr>
        <w:ind w:firstLine="480"/>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其中：终端表DMS_terminal_info：提供终端信息</w:t>
      </w:r>
    </w:p>
    <w:p w:rsidR="00444A58" w:rsidRPr="00454389" w:rsidRDefault="003055EB">
      <w:pPr>
        <w:ind w:firstLine="480"/>
        <w:rPr>
          <w:rFonts w:asciiTheme="minorEastAsia" w:hAnsiTheme="minorEastAsia"/>
        </w:rPr>
      </w:pPr>
      <w:r w:rsidRPr="00454389">
        <w:rPr>
          <w:rFonts w:asciiTheme="minorEastAsia" w:hAnsiTheme="minorEastAsia" w:hint="eastAsia"/>
        </w:rPr>
        <w:t>配网通信中断工况登陆表dms_comm_term_gk：提供终端通道投退的历史告警记录</w:t>
      </w:r>
    </w:p>
    <w:p w:rsidR="00444A58" w:rsidRPr="00454389" w:rsidRDefault="00444A58">
      <w:pPr>
        <w:spacing w:line="480" w:lineRule="exact"/>
        <w:rPr>
          <w:rFonts w:asciiTheme="minorEastAsia" w:hAnsiTheme="minorEastAsia"/>
          <w:sz w:val="24"/>
          <w:szCs w:val="20"/>
          <w:highlight w:val="yellow"/>
        </w:rPr>
      </w:pPr>
    </w:p>
    <w:p w:rsidR="00444A58" w:rsidRPr="00454389" w:rsidRDefault="003055EB">
      <w:pPr>
        <w:spacing w:line="480" w:lineRule="exact"/>
        <w:rPr>
          <w:rFonts w:asciiTheme="minorEastAsia" w:hAnsiTheme="minorEastAsia"/>
          <w:sz w:val="24"/>
          <w:szCs w:val="20"/>
        </w:rPr>
      </w:pPr>
      <w:r w:rsidRPr="00454389">
        <w:rPr>
          <w:rFonts w:asciiTheme="minorEastAsia" w:hAnsiTheme="minorEastAsia" w:hint="eastAsia"/>
          <w:sz w:val="24"/>
          <w:szCs w:val="20"/>
        </w:rPr>
        <w:t>连续离线时长：超过3天不在线判定为长期离线。（不可配）</w:t>
      </w:r>
    </w:p>
    <w:p w:rsidR="00444A58" w:rsidRPr="00454389" w:rsidRDefault="003055EB">
      <w:pPr>
        <w:pStyle w:val="4"/>
        <w:numPr>
          <w:ilvl w:val="4"/>
          <w:numId w:val="2"/>
        </w:numPr>
        <w:ind w:left="0" w:firstLine="0"/>
        <w:rPr>
          <w:rFonts w:asciiTheme="minorEastAsia" w:eastAsiaTheme="minorEastAsia" w:hAnsiTheme="minorEastAsia"/>
        </w:rPr>
      </w:pPr>
      <w:r w:rsidRPr="00454389">
        <w:rPr>
          <w:rFonts w:asciiTheme="minorEastAsia" w:eastAsiaTheme="minorEastAsia" w:hAnsiTheme="minorEastAsia" w:hint="eastAsia"/>
        </w:rPr>
        <w:t>数据来源</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w:t>
      </w:r>
    </w:p>
    <w:tbl>
      <w:tblPr>
        <w:tblStyle w:val="ab"/>
        <w:tblW w:w="6492" w:type="dxa"/>
        <w:tblLayout w:type="fixed"/>
        <w:tblLook w:val="04A0"/>
      </w:tblPr>
      <w:tblGrid>
        <w:gridCol w:w="3246"/>
        <w:gridCol w:w="3246"/>
      </w:tblGrid>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相关字段</w:t>
            </w:r>
          </w:p>
        </w:tc>
        <w:tc>
          <w:tcPr>
            <w:tcW w:w="3246" w:type="dxa"/>
          </w:tcPr>
          <w:p w:rsidR="00444A58" w:rsidRPr="00454389" w:rsidRDefault="00444A58">
            <w:pPr>
              <w:spacing w:line="480" w:lineRule="exact"/>
              <w:rPr>
                <w:rFonts w:asciiTheme="minorEastAsia" w:hAnsiTheme="minorEastAsia" w:cs="Times New Roman"/>
                <w:sz w:val="24"/>
                <w:szCs w:val="24"/>
              </w:rPr>
            </w:pPr>
          </w:p>
        </w:tc>
      </w:tr>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areaindexinfo_new</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termonline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终端在线率</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termnum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终端总数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datepart(ss,occur_time)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1:省网 2：全网</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Termonline_new</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权重终端在线率</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sumterm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lastRenderedPageBreak/>
              <w:t>ontime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在线时长</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Out_time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离线时长</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rPr>
              <w:t>dms_terminal_info</w:t>
            </w:r>
            <w:r w:rsidRPr="00454389">
              <w:rPr>
                <w:rFonts w:asciiTheme="minorEastAsia" w:hAnsiTheme="minorEastAsia" w:cs="Times New Roman" w:hint="eastAsia"/>
                <w:sz w:val="24"/>
                <w:szCs w:val="24"/>
              </w:rPr>
              <w:t>配网终端信息表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name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终端名称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para7</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投运时间</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if_stat_static</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是否上报省网</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if_zf_gw</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是否上报国网</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alarm.</w:t>
            </w:r>
            <w:r w:rsidRPr="00454389">
              <w:rPr>
                <w:rFonts w:asciiTheme="minorEastAsia" w:hAnsiTheme="minorEastAsia" w:hint="eastAsia"/>
                <w:b/>
                <w:bCs/>
              </w:rPr>
              <w:t>dms_comm_tem_gk</w:t>
            </w:r>
            <w:r w:rsidRPr="00454389">
              <w:rPr>
                <w:rFonts w:asciiTheme="minorEastAsia" w:hAnsiTheme="minorEastAsia" w:cs="Times New Roman" w:hint="eastAsia"/>
                <w:sz w:val="24"/>
                <w:szCs w:val="24"/>
              </w:rPr>
              <w:t>配网通讯终端工况登录表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发生时间</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status</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状态字,1，投入 4，退出</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feeder_id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rPr>
              <w:t>Osp.isc_baseorg</w:t>
            </w:r>
            <w:r w:rsidRPr="00454389">
              <w:rPr>
                <w:rFonts w:asciiTheme="minorEastAsia" w:hAnsiTheme="minorEastAsia" w:cs="Times New Roman" w:hint="eastAsia"/>
                <w:sz w:val="24"/>
                <w:szCs w:val="24"/>
              </w:rPr>
              <w:t>区域表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parent_id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父区域orgid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rPr>
              <w:t>dms_terminal_info</w:t>
            </w:r>
            <w:r w:rsidRPr="00454389">
              <w:rPr>
                <w:rFonts w:asciiTheme="minorEastAsia" w:hAnsiTheme="minorEastAsia" w:cs="Times New Roman" w:hint="eastAsia"/>
                <w:sz w:val="24"/>
                <w:szCs w:val="24"/>
              </w:rPr>
              <w:t>配网终端信息表</w:t>
            </w:r>
          </w:p>
        </w:tc>
      </w:tr>
    </w:tbl>
    <w:p w:rsidR="00444A58" w:rsidRPr="00454389" w:rsidRDefault="00444A58">
      <w:pPr>
        <w:spacing w:line="480" w:lineRule="exact"/>
        <w:rPr>
          <w:rFonts w:asciiTheme="minorEastAsia" w:hAnsiTheme="minorEastAsia" w:cs="Times New Roman"/>
          <w:sz w:val="24"/>
          <w:szCs w:val="24"/>
        </w:rPr>
      </w:pPr>
    </w:p>
    <w:p w:rsidR="00444A58" w:rsidRPr="00454389" w:rsidRDefault="003055EB">
      <w:pPr>
        <w:pStyle w:val="3"/>
        <w:numPr>
          <w:ilvl w:val="0"/>
          <w:numId w:val="3"/>
        </w:numPr>
        <w:ind w:left="0" w:hanging="6"/>
        <w:rPr>
          <w:rFonts w:asciiTheme="minorEastAsia" w:hAnsiTheme="minorEastAsia" w:cs="Times New Roman"/>
        </w:rPr>
      </w:pPr>
      <w:bookmarkStart w:id="5" w:name="_Toc10258"/>
      <w:r w:rsidRPr="00454389">
        <w:rPr>
          <w:rFonts w:asciiTheme="minorEastAsia" w:hAnsiTheme="minorEastAsia" w:cs="Times New Roman" w:hint="eastAsia"/>
        </w:rPr>
        <w:t>遥控成功</w:t>
      </w:r>
      <w:r w:rsidRPr="00454389">
        <w:rPr>
          <w:rFonts w:asciiTheme="minorEastAsia" w:hAnsiTheme="minorEastAsia" w:cs="Times New Roman"/>
        </w:rPr>
        <w:t>率</w:t>
      </w:r>
      <w:bookmarkEnd w:id="5"/>
    </w:p>
    <w:p w:rsidR="00444A58" w:rsidRPr="00454389" w:rsidRDefault="003055EB">
      <w:pPr>
        <w:pStyle w:val="4"/>
        <w:numPr>
          <w:ilvl w:val="0"/>
          <w:numId w:val="4"/>
        </w:numPr>
        <w:ind w:left="0" w:firstLine="0"/>
        <w:rPr>
          <w:rFonts w:asciiTheme="minorEastAsia" w:eastAsiaTheme="minorEastAsia" w:hAnsiTheme="minorEastAsia"/>
        </w:rPr>
      </w:pPr>
      <w:r w:rsidRPr="00454389">
        <w:rPr>
          <w:rFonts w:asciiTheme="minorEastAsia" w:eastAsiaTheme="minorEastAsia" w:hAnsiTheme="minorEastAsia" w:hint="eastAsia"/>
        </w:rPr>
        <w:t>计算公式</w:t>
      </w:r>
    </w:p>
    <w:p w:rsidR="00444A58" w:rsidRPr="00454389" w:rsidRDefault="003055EB">
      <w:pPr>
        <w:rPr>
          <w:rFonts w:asciiTheme="minorEastAsia" w:hAnsiTheme="minorEastAsia"/>
        </w:rPr>
      </w:pPr>
      <w:r w:rsidRPr="00454389">
        <w:rPr>
          <w:rFonts w:asciiTheme="minorEastAsia" w:hAnsiTheme="minorEastAsia" w:hint="eastAsia"/>
        </w:rPr>
        <w:t>通用版本</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遥控成功率=遥控成功次数/遥控总次数</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遥控总次数=遥控成功次数+遥控失败次数。</w:t>
      </w:r>
    </w:p>
    <w:p w:rsidR="00444A58" w:rsidRPr="00454389" w:rsidDel="00435151" w:rsidRDefault="003055EB">
      <w:pPr>
        <w:spacing w:line="480" w:lineRule="exact"/>
        <w:rPr>
          <w:del w:id="6" w:author="su biaolong" w:date="2019-11-04T11:06:00Z"/>
          <w:rFonts w:asciiTheme="minorEastAsia" w:hAnsiTheme="minorEastAsia" w:cs="Times New Roman"/>
          <w:sz w:val="24"/>
          <w:szCs w:val="24"/>
          <w:highlight w:val="red"/>
        </w:rPr>
      </w:pPr>
      <w:del w:id="7" w:author="su biaolong" w:date="2019-11-04T11:06:00Z">
        <w:r w:rsidRPr="00454389" w:rsidDel="00435151">
          <w:rPr>
            <w:rFonts w:asciiTheme="minorEastAsia" w:hAnsiTheme="minorEastAsia" w:cs="Times New Roman" w:hint="eastAsia"/>
            <w:sz w:val="24"/>
            <w:szCs w:val="24"/>
            <w:highlight w:val="red"/>
          </w:rPr>
          <w:delText>北京版本</w:delText>
        </w:r>
      </w:del>
    </w:p>
    <w:p w:rsidR="00444A58" w:rsidRPr="00454389" w:rsidDel="00435151" w:rsidRDefault="003055EB">
      <w:pPr>
        <w:spacing w:line="480" w:lineRule="exact"/>
        <w:rPr>
          <w:del w:id="8" w:author="su biaolong" w:date="2019-11-04T11:06:00Z"/>
          <w:rFonts w:asciiTheme="minorEastAsia" w:hAnsiTheme="minorEastAsia" w:cs="Times New Roman"/>
          <w:sz w:val="24"/>
          <w:szCs w:val="24"/>
          <w:highlight w:val="red"/>
        </w:rPr>
      </w:pPr>
      <w:del w:id="9" w:author="su biaolong" w:date="2019-11-04T11:06:00Z">
        <w:r w:rsidRPr="00454389" w:rsidDel="00435151">
          <w:rPr>
            <w:rFonts w:asciiTheme="minorEastAsia" w:hAnsiTheme="minorEastAsia" w:cs="Times New Roman" w:hint="eastAsia"/>
            <w:sz w:val="24"/>
            <w:szCs w:val="24"/>
            <w:highlight w:val="red"/>
          </w:rPr>
          <w:delText>应用指标</w:delText>
        </w:r>
      </w:del>
    </w:p>
    <w:p w:rsidR="00444A58" w:rsidRPr="00454389" w:rsidRDefault="00444A58">
      <w:pPr>
        <w:spacing w:line="480" w:lineRule="exact"/>
        <w:rPr>
          <w:rFonts w:asciiTheme="minorEastAsia" w:hAnsiTheme="minorEastAsia" w:cs="Times New Roman"/>
          <w:sz w:val="24"/>
          <w:szCs w:val="24"/>
        </w:rPr>
      </w:pPr>
    </w:p>
    <w:p w:rsidR="00444A58" w:rsidRPr="00454389" w:rsidRDefault="003055EB">
      <w:pPr>
        <w:pStyle w:val="4"/>
        <w:numPr>
          <w:ilvl w:val="0"/>
          <w:numId w:val="4"/>
        </w:numPr>
        <w:ind w:left="0" w:firstLine="0"/>
        <w:rPr>
          <w:rFonts w:asciiTheme="minorEastAsia" w:eastAsiaTheme="minorEastAsia" w:hAnsiTheme="minorEastAsia"/>
        </w:rPr>
      </w:pPr>
      <w:r w:rsidRPr="00454389">
        <w:rPr>
          <w:rFonts w:asciiTheme="minorEastAsia" w:eastAsiaTheme="minorEastAsia" w:hAnsiTheme="minorEastAsia" w:hint="eastAsia"/>
        </w:rPr>
        <w:lastRenderedPageBreak/>
        <w:t>数据来源</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数据表：areaindexinfo_new</w:t>
      </w:r>
    </w:p>
    <w:tbl>
      <w:tblPr>
        <w:tblStyle w:val="ab"/>
        <w:tblW w:w="6492" w:type="dxa"/>
        <w:tblLayout w:type="fixed"/>
        <w:tblLook w:val="04A0"/>
      </w:tblPr>
      <w:tblGrid>
        <w:gridCol w:w="3246"/>
        <w:gridCol w:w="3246"/>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Areaindexinfo_new</w:t>
            </w:r>
            <w:r w:rsidRPr="00454389">
              <w:rPr>
                <w:rFonts w:asciiTheme="minorEastAsia" w:hAnsiTheme="minorEastAsia" w:cs="Times New Roman" w:hint="eastAsia"/>
                <w:sz w:val="24"/>
                <w:szCs w:val="24"/>
              </w:rPr>
              <w:t>区域信息表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yksuccess</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遥控成功率</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yksuccessnum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遥控成功次数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ykfailnum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遥控失败次数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datepart(ss,occur_time)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1:省网 2：全网</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区域orgid</w:t>
            </w:r>
          </w:p>
        </w:tc>
      </w:tr>
    </w:tbl>
    <w:p w:rsidR="00444A58" w:rsidRPr="00454389" w:rsidRDefault="003055EB">
      <w:pPr>
        <w:pStyle w:val="3"/>
        <w:rPr>
          <w:rFonts w:asciiTheme="minorEastAsia" w:hAnsiTheme="minorEastAsia" w:cs="Times New Roman"/>
        </w:rPr>
      </w:pPr>
      <w:bookmarkStart w:id="10" w:name="_Toc15666"/>
      <w:r w:rsidRPr="00454389">
        <w:rPr>
          <w:rFonts w:asciiTheme="minorEastAsia" w:hAnsiTheme="minorEastAsia" w:cs="Times New Roman" w:hint="eastAsia"/>
        </w:rPr>
        <w:t>2</w:t>
      </w:r>
      <w:r w:rsidRPr="00454389">
        <w:rPr>
          <w:rFonts w:asciiTheme="minorEastAsia" w:hAnsiTheme="minorEastAsia" w:cs="Times New Roman"/>
        </w:rPr>
        <w:t>.3遥控使用率</w:t>
      </w:r>
      <w:bookmarkEnd w:id="10"/>
    </w:p>
    <w:p w:rsidR="00444A58" w:rsidRPr="00454389" w:rsidRDefault="003055EB">
      <w:pPr>
        <w:pStyle w:val="4"/>
        <w:numPr>
          <w:ilvl w:val="0"/>
          <w:numId w:val="5"/>
        </w:numPr>
        <w:ind w:left="0" w:firstLine="0"/>
        <w:rPr>
          <w:rFonts w:asciiTheme="minorEastAsia" w:eastAsiaTheme="minorEastAsia" w:hAnsiTheme="minorEastAsia"/>
        </w:rPr>
      </w:pPr>
      <w:r w:rsidRPr="00454389">
        <w:rPr>
          <w:rFonts w:asciiTheme="minorEastAsia" w:eastAsiaTheme="minorEastAsia" w:hAnsiTheme="minorEastAsia" w:hint="eastAsia"/>
        </w:rPr>
        <w:t>计算公式</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遥控使用率=遥控</w:t>
      </w:r>
      <w:r w:rsidRPr="00454389">
        <w:rPr>
          <w:rFonts w:asciiTheme="minorEastAsia" w:hAnsiTheme="minorEastAsia" w:cs="Times New Roman" w:hint="eastAsia"/>
          <w:sz w:val="24"/>
          <w:szCs w:val="24"/>
        </w:rPr>
        <w:t>变位</w:t>
      </w:r>
      <w:r w:rsidRPr="00454389">
        <w:rPr>
          <w:rFonts w:asciiTheme="minorEastAsia" w:hAnsiTheme="minorEastAsia" w:cs="Times New Roman"/>
          <w:sz w:val="24"/>
          <w:szCs w:val="24"/>
        </w:rPr>
        <w:t>次数/</w:t>
      </w:r>
      <w:r w:rsidRPr="00454389">
        <w:rPr>
          <w:rFonts w:asciiTheme="minorEastAsia" w:hAnsiTheme="minorEastAsia" w:cs="Times New Roman" w:hint="eastAsia"/>
          <w:sz w:val="24"/>
          <w:szCs w:val="24"/>
        </w:rPr>
        <w:t>（</w:t>
      </w:r>
      <w:r w:rsidRPr="00454389">
        <w:rPr>
          <w:rFonts w:asciiTheme="minorEastAsia" w:hAnsiTheme="minorEastAsia" w:cs="Times New Roman"/>
          <w:sz w:val="24"/>
          <w:szCs w:val="24"/>
        </w:rPr>
        <w:t>遥信变位次数</w:t>
      </w:r>
      <w:r w:rsidRPr="00454389">
        <w:rPr>
          <w:rFonts w:asciiTheme="minorEastAsia" w:hAnsiTheme="minorEastAsia" w:cs="Times New Roman" w:hint="eastAsia"/>
          <w:sz w:val="24"/>
          <w:szCs w:val="24"/>
        </w:rPr>
        <w:t>+遥控变位次数）</w:t>
      </w:r>
      <w:r w:rsidRPr="00454389">
        <w:rPr>
          <w:rFonts w:asciiTheme="minorEastAsia" w:hAnsiTheme="minorEastAsia" w:cs="Times New Roman"/>
          <w:sz w:val="24"/>
          <w:szCs w:val="24"/>
        </w:rPr>
        <w:t>。</w:t>
      </w:r>
    </w:p>
    <w:p w:rsidR="00444A58" w:rsidRPr="00454389" w:rsidRDefault="003055EB">
      <w:pPr>
        <w:spacing w:line="480" w:lineRule="exact"/>
        <w:rPr>
          <w:rFonts w:asciiTheme="minorEastAsia" w:hAnsiTheme="minorEastAsia" w:cs="Times New Roman"/>
          <w:sz w:val="24"/>
          <w:szCs w:val="24"/>
          <w:highlight w:val="yellow"/>
        </w:rPr>
      </w:pPr>
      <w:r w:rsidRPr="00454389">
        <w:rPr>
          <w:rFonts w:asciiTheme="minorEastAsia" w:hAnsiTheme="minorEastAsia" w:cs="Times New Roman" w:hint="eastAsia"/>
          <w:sz w:val="24"/>
          <w:szCs w:val="24"/>
          <w:highlight w:val="yellow"/>
        </w:rPr>
        <w:t>统计的为3摇开关，i</w:t>
      </w:r>
      <w:r w:rsidRPr="00454389">
        <w:rPr>
          <w:rFonts w:asciiTheme="minorEastAsia" w:hAnsiTheme="minorEastAsia" w:cs="Times New Roman"/>
          <w:sz w:val="24"/>
          <w:szCs w:val="24"/>
          <w:highlight w:val="yellow"/>
        </w:rPr>
        <w:t>ndex_no&gt;-1</w:t>
      </w:r>
    </w:p>
    <w:p w:rsidR="00444A58" w:rsidRPr="00454389" w:rsidRDefault="00444A58">
      <w:pPr>
        <w:spacing w:line="480" w:lineRule="exact"/>
        <w:rPr>
          <w:rFonts w:asciiTheme="minorEastAsia" w:hAnsiTheme="minorEastAsia" w:cs="Times New Roman"/>
          <w:sz w:val="24"/>
          <w:szCs w:val="24"/>
          <w:highlight w:val="yellow"/>
        </w:rPr>
      </w:pPr>
    </w:p>
    <w:p w:rsidR="00444A58" w:rsidRPr="00454389" w:rsidRDefault="003055EB">
      <w:pPr>
        <w:spacing w:line="480" w:lineRule="exact"/>
        <w:rPr>
          <w:rFonts w:asciiTheme="minorEastAsia" w:hAnsiTheme="minorEastAsia" w:cs="Times New Roman"/>
          <w:sz w:val="24"/>
          <w:szCs w:val="24"/>
          <w:highlight w:val="red"/>
        </w:rPr>
      </w:pPr>
      <w:commentRangeStart w:id="11"/>
      <w:r w:rsidRPr="00454389">
        <w:rPr>
          <w:rFonts w:asciiTheme="minorEastAsia" w:hAnsiTheme="minorEastAsia" w:cs="Times New Roman" w:hint="eastAsia"/>
          <w:sz w:val="24"/>
          <w:szCs w:val="24"/>
          <w:highlight w:val="red"/>
        </w:rPr>
        <w:t>北京版本</w:t>
      </w:r>
      <w:commentRangeEnd w:id="11"/>
      <w:r w:rsidR="00435151">
        <w:rPr>
          <w:rStyle w:val="ad"/>
        </w:rPr>
        <w:commentReference w:id="11"/>
      </w:r>
    </w:p>
    <w:p w:rsidR="00444A58" w:rsidRPr="00454389" w:rsidRDefault="003055EB">
      <w:pPr>
        <w:spacing w:line="480" w:lineRule="exact"/>
        <w:rPr>
          <w:rFonts w:asciiTheme="minorEastAsia" w:hAnsiTheme="minorEastAsia" w:cs="Times New Roman"/>
          <w:sz w:val="24"/>
          <w:szCs w:val="24"/>
          <w:highlight w:val="red"/>
        </w:rPr>
      </w:pPr>
      <w:r w:rsidRPr="00454389">
        <w:rPr>
          <w:rFonts w:asciiTheme="minorEastAsia" w:hAnsiTheme="minorEastAsia" w:cs="Times New Roman" w:hint="eastAsia"/>
          <w:sz w:val="24"/>
          <w:szCs w:val="24"/>
          <w:highlight w:val="red"/>
        </w:rPr>
        <w:t>应用指标</w:t>
      </w:r>
    </w:p>
    <w:p w:rsidR="00444A58" w:rsidRPr="00454389" w:rsidRDefault="003055EB">
      <w:pPr>
        <w:spacing w:line="480" w:lineRule="exact"/>
        <w:rPr>
          <w:rFonts w:asciiTheme="minorEastAsia" w:hAnsiTheme="minorEastAsia" w:cs="Times New Roman"/>
          <w:sz w:val="24"/>
          <w:szCs w:val="24"/>
          <w:highlight w:val="yellow"/>
        </w:rPr>
      </w:pPr>
      <w:r w:rsidRPr="00454389">
        <w:rPr>
          <w:rFonts w:asciiTheme="minorEastAsia" w:hAnsiTheme="minorEastAsia" w:cs="Times New Roman" w:hint="eastAsia"/>
          <w:sz w:val="24"/>
          <w:szCs w:val="24"/>
          <w:highlight w:val="yellow"/>
        </w:rPr>
        <w:t>可配置</w:t>
      </w:r>
    </w:p>
    <w:p w:rsidR="00444A58" w:rsidRPr="00454389" w:rsidRDefault="003055EB">
      <w:pPr>
        <w:pStyle w:val="4"/>
        <w:numPr>
          <w:ilvl w:val="0"/>
          <w:numId w:val="4"/>
        </w:numPr>
        <w:ind w:left="0" w:firstLine="0"/>
        <w:rPr>
          <w:rFonts w:asciiTheme="minorEastAsia" w:eastAsiaTheme="minorEastAsia" w:hAnsiTheme="minorEastAsia"/>
        </w:rPr>
      </w:pPr>
      <w:r w:rsidRPr="00454389">
        <w:rPr>
          <w:rFonts w:asciiTheme="minorEastAsia" w:eastAsiaTheme="minorEastAsia" w:hAnsiTheme="minorEastAsia" w:hint="eastAsia"/>
        </w:rPr>
        <w:t>数据来源</w:t>
      </w:r>
    </w:p>
    <w:p w:rsidR="00444A58" w:rsidRPr="00454389" w:rsidRDefault="003055EB">
      <w:pPr>
        <w:spacing w:line="480" w:lineRule="exact"/>
        <w:jc w:val="left"/>
        <w:rPr>
          <w:rFonts w:asciiTheme="minorEastAsia" w:hAnsiTheme="minorEastAsia" w:cs="Times New Roman"/>
          <w:sz w:val="24"/>
          <w:szCs w:val="24"/>
        </w:rPr>
      </w:pPr>
      <w:r w:rsidRPr="00454389">
        <w:rPr>
          <w:rFonts w:asciiTheme="minorEastAsia" w:hAnsiTheme="minorEastAsia" w:cs="Times New Roman" w:hint="eastAsia"/>
          <w:sz w:val="24"/>
          <w:szCs w:val="24"/>
        </w:rPr>
        <w:t>数据表：areaindexinfo_new</w:t>
      </w:r>
    </w:p>
    <w:tbl>
      <w:tblPr>
        <w:tblStyle w:val="ab"/>
        <w:tblW w:w="6492" w:type="dxa"/>
        <w:tblLayout w:type="fixed"/>
        <w:tblLook w:val="04A0"/>
      </w:tblPr>
      <w:tblGrid>
        <w:gridCol w:w="3246"/>
        <w:gridCol w:w="3246"/>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Areaindexinfo_new</w:t>
            </w:r>
            <w:r w:rsidRPr="00454389">
              <w:rPr>
                <w:rFonts w:asciiTheme="minorEastAsia" w:hAnsiTheme="minorEastAsia" w:cs="Times New Roman" w:hint="eastAsia"/>
                <w:sz w:val="24"/>
                <w:szCs w:val="24"/>
              </w:rPr>
              <w:t>区域信息表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ykuse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遥控使用率</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yksuccessnum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遥控成功次数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yxbwnum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遥信变位次数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datepart(ss,occur_time)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1:省网 2：全网</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区域orgid</w:t>
            </w:r>
          </w:p>
        </w:tc>
      </w:tr>
    </w:tbl>
    <w:p w:rsidR="00444A58" w:rsidRPr="00454389" w:rsidRDefault="00444A58">
      <w:pPr>
        <w:spacing w:line="480" w:lineRule="exact"/>
        <w:rPr>
          <w:rFonts w:asciiTheme="minorEastAsia" w:hAnsiTheme="minorEastAsia" w:cs="Times New Roman"/>
          <w:sz w:val="28"/>
          <w:szCs w:val="28"/>
        </w:rPr>
      </w:pPr>
    </w:p>
    <w:p w:rsidR="00444A58" w:rsidRPr="00454389" w:rsidRDefault="003055EB">
      <w:pPr>
        <w:pStyle w:val="3"/>
        <w:rPr>
          <w:rFonts w:asciiTheme="minorEastAsia" w:hAnsiTheme="minorEastAsia" w:cs="Times New Roman"/>
        </w:rPr>
      </w:pPr>
      <w:bookmarkStart w:id="12" w:name="_Toc12283"/>
      <w:r w:rsidRPr="00454389">
        <w:rPr>
          <w:rFonts w:asciiTheme="minorEastAsia" w:hAnsiTheme="minorEastAsia" w:cs="Times New Roman" w:hint="eastAsia"/>
        </w:rPr>
        <w:t>2</w:t>
      </w:r>
      <w:r w:rsidRPr="00454389">
        <w:rPr>
          <w:rFonts w:asciiTheme="minorEastAsia" w:hAnsiTheme="minorEastAsia" w:cs="Times New Roman"/>
        </w:rPr>
        <w:t>.4遥信正确率</w:t>
      </w:r>
      <w:bookmarkEnd w:id="12"/>
    </w:p>
    <w:p w:rsidR="00444A58" w:rsidRPr="00454389" w:rsidRDefault="003055EB">
      <w:pPr>
        <w:pStyle w:val="4"/>
        <w:numPr>
          <w:ilvl w:val="0"/>
          <w:numId w:val="6"/>
        </w:numPr>
        <w:ind w:left="0" w:firstLine="6"/>
        <w:rPr>
          <w:rFonts w:asciiTheme="minorEastAsia" w:eastAsiaTheme="minorEastAsia" w:hAnsiTheme="minorEastAsia"/>
        </w:rPr>
      </w:pPr>
      <w:r w:rsidRPr="00454389">
        <w:rPr>
          <w:rFonts w:asciiTheme="minorEastAsia" w:eastAsiaTheme="minorEastAsia" w:hAnsiTheme="minorEastAsia" w:hint="eastAsia"/>
        </w:rPr>
        <w:t>计算公式</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遥信动作正确率=遥信变位有SOE匹配次数/遥信总次数。</w:t>
      </w:r>
    </w:p>
    <w:p w:rsidR="00444A58" w:rsidRPr="00454389" w:rsidRDefault="003055EB">
      <w:pPr>
        <w:spacing w:line="480" w:lineRule="exact"/>
        <w:rPr>
          <w:rFonts w:asciiTheme="minorEastAsia" w:hAnsiTheme="minorEastAsia" w:cs="Times New Roman"/>
          <w:sz w:val="24"/>
          <w:szCs w:val="24"/>
          <w:highlight w:val="yellow"/>
        </w:rPr>
      </w:pPr>
      <w:commentRangeStart w:id="13"/>
      <w:r w:rsidRPr="00454389">
        <w:rPr>
          <w:rFonts w:asciiTheme="minorEastAsia" w:hAnsiTheme="minorEastAsia" w:cs="Times New Roman" w:hint="eastAsia"/>
          <w:sz w:val="24"/>
          <w:szCs w:val="24"/>
          <w:highlight w:val="yellow"/>
        </w:rPr>
        <w:t>统计的为3摇开关，i</w:t>
      </w:r>
      <w:r w:rsidRPr="00454389">
        <w:rPr>
          <w:rFonts w:asciiTheme="minorEastAsia" w:hAnsiTheme="minorEastAsia" w:cs="Times New Roman"/>
          <w:sz w:val="24"/>
          <w:szCs w:val="24"/>
          <w:highlight w:val="yellow"/>
        </w:rPr>
        <w:t>ndex_no&gt;-1</w:t>
      </w:r>
      <w:commentRangeEnd w:id="13"/>
      <w:r w:rsidR="00435151">
        <w:rPr>
          <w:rStyle w:val="ad"/>
        </w:rPr>
        <w:commentReference w:id="13"/>
      </w:r>
    </w:p>
    <w:p w:rsidR="00444A58" w:rsidRPr="00454389" w:rsidRDefault="00444A58">
      <w:pPr>
        <w:spacing w:line="480" w:lineRule="exact"/>
        <w:rPr>
          <w:rFonts w:asciiTheme="minorEastAsia" w:hAnsiTheme="minorEastAsia" w:cs="Times New Roman"/>
          <w:sz w:val="24"/>
          <w:szCs w:val="24"/>
        </w:rPr>
      </w:pPr>
    </w:p>
    <w:p w:rsidR="00444A58" w:rsidRPr="00454389" w:rsidRDefault="003055EB">
      <w:pPr>
        <w:pStyle w:val="4"/>
        <w:numPr>
          <w:ilvl w:val="0"/>
          <w:numId w:val="6"/>
        </w:numPr>
        <w:ind w:left="426"/>
        <w:rPr>
          <w:rFonts w:asciiTheme="minorEastAsia" w:eastAsiaTheme="minorEastAsia" w:hAnsiTheme="minorEastAsia"/>
        </w:rPr>
      </w:pPr>
      <w:r w:rsidRPr="00454389">
        <w:rPr>
          <w:rFonts w:asciiTheme="minorEastAsia" w:eastAsiaTheme="minorEastAsia" w:hAnsiTheme="minorEastAsia" w:hint="eastAsia"/>
        </w:rPr>
        <w:t>数据来源</w:t>
      </w:r>
    </w:p>
    <w:p w:rsidR="00444A58" w:rsidRDefault="003055EB">
      <w:pPr>
        <w:spacing w:line="480" w:lineRule="exact"/>
        <w:jc w:val="left"/>
        <w:rPr>
          <w:ins w:id="14" w:author="Windows User" w:date="2019-11-20T14:20:00Z"/>
          <w:rFonts w:asciiTheme="minorEastAsia" w:hAnsiTheme="minorEastAsia" w:cs="Times New Roman" w:hint="eastAsia"/>
          <w:sz w:val="24"/>
          <w:szCs w:val="24"/>
        </w:rPr>
      </w:pPr>
      <w:r w:rsidRPr="00454389">
        <w:rPr>
          <w:rFonts w:asciiTheme="minorEastAsia" w:hAnsiTheme="minorEastAsia" w:cs="Times New Roman" w:hint="eastAsia"/>
          <w:sz w:val="24"/>
          <w:szCs w:val="24"/>
        </w:rPr>
        <w:t>数据表：areaindexinfo_new</w:t>
      </w:r>
    </w:p>
    <w:p w:rsidR="0081094A" w:rsidRPr="00454389" w:rsidRDefault="0081094A">
      <w:pPr>
        <w:spacing w:line="480" w:lineRule="exact"/>
        <w:jc w:val="left"/>
        <w:rPr>
          <w:rFonts w:asciiTheme="minorEastAsia" w:hAnsiTheme="minorEastAsia" w:cs="Times New Roman"/>
          <w:sz w:val="24"/>
          <w:szCs w:val="24"/>
        </w:rPr>
      </w:pPr>
    </w:p>
    <w:tbl>
      <w:tblPr>
        <w:tblStyle w:val="ab"/>
        <w:tblW w:w="6492" w:type="dxa"/>
        <w:tblLayout w:type="fixed"/>
        <w:tblLook w:val="04A0"/>
      </w:tblPr>
      <w:tblGrid>
        <w:gridCol w:w="3246"/>
        <w:gridCol w:w="3246"/>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Areaindexinfo_new</w:t>
            </w:r>
            <w:r w:rsidRPr="00454389">
              <w:rPr>
                <w:rFonts w:asciiTheme="minorEastAsia" w:hAnsiTheme="minorEastAsia" w:cs="Times New Roman" w:hint="eastAsia"/>
                <w:sz w:val="24"/>
                <w:szCs w:val="24"/>
              </w:rPr>
              <w:t>区域信息表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matchnum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遥信匹配次数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datepart(ss,occur_time)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1:省网 2：全网</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yxbwnum</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遥信变位次数</w:t>
            </w:r>
          </w:p>
        </w:tc>
      </w:tr>
    </w:tbl>
    <w:p w:rsidR="00444A58" w:rsidRPr="00454389" w:rsidRDefault="00444A58">
      <w:pPr>
        <w:rPr>
          <w:rFonts w:asciiTheme="minorEastAsia" w:hAnsiTheme="minorEastAsia"/>
        </w:rPr>
      </w:pPr>
    </w:p>
    <w:p w:rsidR="00444A58" w:rsidRPr="00454389" w:rsidRDefault="003055EB">
      <w:pPr>
        <w:pStyle w:val="3"/>
        <w:rPr>
          <w:rFonts w:asciiTheme="minorEastAsia" w:hAnsiTheme="minorEastAsia" w:cs="Times New Roman"/>
        </w:rPr>
      </w:pPr>
      <w:bookmarkStart w:id="15" w:name="_Toc2134"/>
      <w:r w:rsidRPr="00454389">
        <w:rPr>
          <w:rFonts w:asciiTheme="minorEastAsia" w:hAnsiTheme="minorEastAsia" w:cs="Times New Roman" w:hint="eastAsia"/>
        </w:rPr>
        <w:t>2.5 FA成功率</w:t>
      </w:r>
      <w:bookmarkEnd w:id="15"/>
    </w:p>
    <w:p w:rsidR="00444A58" w:rsidRPr="00454389" w:rsidRDefault="003055EB">
      <w:pPr>
        <w:pStyle w:val="4"/>
        <w:numPr>
          <w:ilvl w:val="0"/>
          <w:numId w:val="7"/>
        </w:numPr>
        <w:ind w:left="426"/>
        <w:rPr>
          <w:rFonts w:asciiTheme="minorEastAsia" w:eastAsiaTheme="minorEastAsia" w:hAnsiTheme="minorEastAsia"/>
        </w:rPr>
      </w:pPr>
      <w:r w:rsidRPr="00454389">
        <w:rPr>
          <w:rFonts w:asciiTheme="minorEastAsia" w:eastAsiaTheme="minorEastAsia" w:hAnsiTheme="minorEastAsia" w:hint="eastAsia"/>
        </w:rPr>
        <w:t>计算公式</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馈线自动化成功执行事件数量</w:t>
      </w:r>
      <w:r w:rsidRPr="00454389">
        <w:rPr>
          <w:rFonts w:asciiTheme="minorEastAsia" w:hAnsiTheme="minorEastAsia" w:cs="Times New Roman"/>
          <w:sz w:val="24"/>
          <w:szCs w:val="24"/>
        </w:rPr>
        <w:t>/</w:t>
      </w:r>
      <w:r w:rsidRPr="00454389">
        <w:rPr>
          <w:rFonts w:asciiTheme="minorEastAsia" w:hAnsiTheme="minorEastAsia" w:cs="Times New Roman" w:hint="eastAsia"/>
          <w:sz w:val="24"/>
          <w:szCs w:val="24"/>
        </w:rPr>
        <w:t>馈线自动化启动数量；</w:t>
      </w:r>
    </w:p>
    <w:p w:rsidR="00444A58" w:rsidRPr="00454389" w:rsidRDefault="003055EB">
      <w:pPr>
        <w:spacing w:line="480" w:lineRule="exact"/>
        <w:rPr>
          <w:rFonts w:asciiTheme="minorEastAsia" w:hAnsiTheme="minorEastAsia" w:cs="Times New Roman"/>
          <w:sz w:val="24"/>
          <w:szCs w:val="24"/>
          <w:highlight w:val="red"/>
        </w:rPr>
      </w:pPr>
      <w:commentRangeStart w:id="16"/>
      <w:r w:rsidRPr="00454389">
        <w:rPr>
          <w:rFonts w:asciiTheme="minorEastAsia" w:hAnsiTheme="minorEastAsia" w:cs="Times New Roman" w:hint="eastAsia"/>
          <w:sz w:val="24"/>
          <w:szCs w:val="24"/>
          <w:highlight w:val="red"/>
        </w:rPr>
        <w:t>瞿浩找郁楠补全逻辑</w:t>
      </w:r>
      <w:commentRangeEnd w:id="16"/>
      <w:r w:rsidR="0080450C">
        <w:rPr>
          <w:rStyle w:val="ad"/>
        </w:rPr>
        <w:commentReference w:id="16"/>
      </w:r>
    </w:p>
    <w:p w:rsidR="00444A58" w:rsidRPr="00454389" w:rsidRDefault="003055EB">
      <w:pPr>
        <w:pStyle w:val="4"/>
        <w:numPr>
          <w:ilvl w:val="0"/>
          <w:numId w:val="7"/>
        </w:numPr>
        <w:ind w:left="426"/>
        <w:rPr>
          <w:rFonts w:asciiTheme="minorEastAsia" w:eastAsiaTheme="minorEastAsia" w:hAnsiTheme="minorEastAsia"/>
        </w:rPr>
      </w:pPr>
      <w:r w:rsidRPr="00454389">
        <w:rPr>
          <w:rFonts w:asciiTheme="minorEastAsia" w:eastAsiaTheme="minorEastAsia" w:hAnsiTheme="minorEastAsia" w:hint="eastAsia"/>
        </w:rPr>
        <w:t>数据来源</w:t>
      </w:r>
    </w:p>
    <w:tbl>
      <w:tblPr>
        <w:tblStyle w:val="ab"/>
        <w:tblW w:w="6492" w:type="dxa"/>
        <w:tblLayout w:type="fixed"/>
        <w:tblLook w:val="04A0"/>
      </w:tblPr>
      <w:tblGrid>
        <w:gridCol w:w="3246"/>
        <w:gridCol w:w="3246"/>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alarm.da_process_info</w:t>
            </w:r>
            <w:r w:rsidRPr="00454389">
              <w:rPr>
                <w:rFonts w:asciiTheme="minorEastAsia" w:hAnsiTheme="minorEastAsia" w:cs="Times New Roman" w:hint="eastAsia"/>
                <w:sz w:val="24"/>
                <w:szCs w:val="24"/>
              </w:rPr>
              <w:t xml:space="preserve"> DA过程信息表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lastRenderedPageBreak/>
              <w:t>trip_time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事故发生时间</w:t>
            </w:r>
          </w:p>
        </w:tc>
      </w:tr>
      <w:tr w:rsidR="00444A58" w:rsidRPr="00454389">
        <w:trPr>
          <w:trHeight w:val="457"/>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trip_cb</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跳闸开关</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dms_cb_device</w:t>
            </w:r>
            <w:r w:rsidRPr="00454389">
              <w:rPr>
                <w:rFonts w:asciiTheme="minorEastAsia" w:hAnsiTheme="minorEastAsia" w:cs="Times New Roman" w:hint="eastAsia"/>
                <w:sz w:val="24"/>
                <w:szCs w:val="24"/>
              </w:rPr>
              <w:t>配网开关表</w:t>
            </w:r>
          </w:p>
        </w:tc>
      </w:tr>
      <w:tr w:rsidR="00444A58" w:rsidRPr="00454389">
        <w:trPr>
          <w:trHeight w:val="235"/>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开关ID号</w:t>
            </w:r>
          </w:p>
        </w:tc>
      </w:tr>
      <w:tr w:rsidR="00444A58" w:rsidRPr="00454389">
        <w:trPr>
          <w:trHeight w:val="235"/>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feeder_id</w:t>
            </w:r>
          </w:p>
        </w:tc>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cs="Times New Roman" w:hint="eastAsia"/>
                <w:sz w:val="24"/>
                <w:szCs w:val="24"/>
              </w:rPr>
              <w:t>所属馈线</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dms_feeder_device</w:t>
            </w:r>
            <w:r w:rsidRPr="00454389">
              <w:rPr>
                <w:rFonts w:asciiTheme="minorEastAsia" w:hAnsiTheme="minorEastAsia" w:cs="Times New Roman" w:hint="eastAsia"/>
                <w:sz w:val="24"/>
                <w:szCs w:val="24"/>
              </w:rPr>
              <w:t>配网馈线表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馈线ID号</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st_id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所属厂站</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substation</w:t>
            </w:r>
            <w:r w:rsidRPr="00454389">
              <w:rPr>
                <w:rFonts w:asciiTheme="minorEastAsia" w:hAnsiTheme="minorEastAsia" w:cs="Times New Roman" w:hint="eastAsia"/>
                <w:sz w:val="24"/>
                <w:szCs w:val="24"/>
              </w:rPr>
              <w:t>场站表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b/>
                <w:bCs/>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subarea_id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Osp.isc_baseorg</w:t>
            </w:r>
            <w:r w:rsidRPr="00454389">
              <w:rPr>
                <w:rFonts w:asciiTheme="minorEastAsia" w:hAnsiTheme="minorEastAsia" w:cs="Times New Roman" w:hint="eastAsia"/>
                <w:sz w:val="24"/>
                <w:szCs w:val="24"/>
              </w:rPr>
              <w:t>区域表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parent_id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父区域orgid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breaker</w:t>
            </w:r>
            <w:r w:rsidRPr="00454389">
              <w:rPr>
                <w:rFonts w:asciiTheme="minorEastAsia" w:hAnsiTheme="minorEastAsia" w:cs="Times New Roman" w:hint="eastAsia"/>
                <w:sz w:val="24"/>
                <w:szCs w:val="24"/>
              </w:rPr>
              <w:t>断路器表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b/>
                <w:bCs/>
                <w:color w:val="000000"/>
                <w:sz w:val="20"/>
                <w:highlight w:val="white"/>
              </w:rPr>
            </w:pPr>
            <w:r w:rsidRPr="00454389">
              <w:rPr>
                <w:rFonts w:asciiTheme="minorEastAsia" w:hAnsiTheme="minorEastAsia" w:hint="eastAsia"/>
                <w:b/>
                <w:bCs/>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5"/>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osp.device_auth_manage</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orgid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所属区域orgid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deviceid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bl>
    <w:p w:rsidR="00444A58" w:rsidRPr="00454389" w:rsidRDefault="00444A58">
      <w:pPr>
        <w:rPr>
          <w:rFonts w:asciiTheme="minorEastAsia" w:hAnsiTheme="minorEastAsia"/>
        </w:rPr>
      </w:pPr>
    </w:p>
    <w:p w:rsidR="00444A58" w:rsidRPr="00454389" w:rsidRDefault="003055EB">
      <w:pPr>
        <w:pStyle w:val="3"/>
        <w:rPr>
          <w:rFonts w:asciiTheme="minorEastAsia" w:hAnsiTheme="minorEastAsia" w:cs="Times New Roman"/>
        </w:rPr>
      </w:pPr>
      <w:bookmarkStart w:id="17" w:name="_Toc22414"/>
      <w:r w:rsidRPr="00454389">
        <w:rPr>
          <w:rFonts w:asciiTheme="minorEastAsia" w:hAnsiTheme="minorEastAsia" w:cs="Times New Roman" w:hint="eastAsia"/>
        </w:rPr>
        <w:t>2.6 FA覆盖率</w:t>
      </w:r>
      <w:bookmarkEnd w:id="17"/>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2.6.1计算公式</w:t>
      </w:r>
    </w:p>
    <w:p w:rsidR="00444A58" w:rsidRPr="00454389" w:rsidRDefault="003055EB">
      <w:pPr>
        <w:rPr>
          <w:rFonts w:asciiTheme="minorEastAsia" w:hAnsiTheme="minorEastAsia"/>
        </w:rPr>
      </w:pPr>
      <w:r w:rsidRPr="00454389">
        <w:rPr>
          <w:rFonts w:asciiTheme="minorEastAsia" w:hAnsiTheme="minorEastAsia" w:hint="eastAsia"/>
        </w:rPr>
        <w:t>通用版本：</w:t>
      </w:r>
    </w:p>
    <w:p w:rsidR="00444A58" w:rsidRPr="00454389" w:rsidRDefault="003055EB">
      <w:pPr>
        <w:spacing w:line="480" w:lineRule="exact"/>
        <w:rPr>
          <w:rFonts w:asciiTheme="minorEastAsia" w:hAnsiTheme="minorEastAsia"/>
          <w:sz w:val="24"/>
          <w:szCs w:val="20"/>
        </w:rPr>
      </w:pPr>
      <w:r w:rsidRPr="00454389">
        <w:rPr>
          <w:rFonts w:asciiTheme="minorEastAsia" w:hAnsiTheme="minorEastAsia"/>
          <w:sz w:val="24"/>
          <w:szCs w:val="20"/>
        </w:rPr>
        <w:t>FA</w:t>
      </w:r>
      <w:r w:rsidRPr="00454389">
        <w:rPr>
          <w:rFonts w:asciiTheme="minorEastAsia" w:hAnsiTheme="minorEastAsia" w:hint="eastAsia"/>
          <w:sz w:val="24"/>
          <w:szCs w:val="20"/>
        </w:rPr>
        <w:t>配置断路器/总断路器数量（主配网断路器）（PMS2.0数据为准）；</w:t>
      </w:r>
    </w:p>
    <w:p w:rsidR="00444A58" w:rsidRPr="00454389" w:rsidRDefault="003055EB">
      <w:pPr>
        <w:rPr>
          <w:rFonts w:asciiTheme="minorEastAsia" w:hAnsiTheme="minorEastAsia"/>
          <w:sz w:val="24"/>
          <w:szCs w:val="20"/>
        </w:rPr>
      </w:pPr>
      <w:r w:rsidRPr="00454389">
        <w:rPr>
          <w:rFonts w:asciiTheme="minorEastAsia" w:hAnsiTheme="minorEastAsia" w:hint="eastAsia"/>
          <w:sz w:val="24"/>
          <w:szCs w:val="20"/>
        </w:rPr>
        <w:t>即：</w:t>
      </w:r>
      <w:r w:rsidRPr="00454389">
        <w:rPr>
          <w:rFonts w:asciiTheme="minorEastAsia" w:hAnsiTheme="minorEastAsia" w:hint="eastAsia"/>
        </w:rPr>
        <w:t>主网开关配置D</w:t>
      </w:r>
      <w:r w:rsidRPr="00454389">
        <w:rPr>
          <w:rFonts w:asciiTheme="minorEastAsia" w:hAnsiTheme="minorEastAsia"/>
        </w:rPr>
        <w:t>A</w:t>
      </w:r>
      <w:r w:rsidRPr="00454389">
        <w:rPr>
          <w:rFonts w:asciiTheme="minorEastAsia" w:hAnsiTheme="minorEastAsia" w:hint="eastAsia"/>
        </w:rPr>
        <w:t>数量+配网开关配置D</w:t>
      </w:r>
      <w:r w:rsidRPr="00454389">
        <w:rPr>
          <w:rFonts w:asciiTheme="minorEastAsia" w:hAnsiTheme="minorEastAsia"/>
        </w:rPr>
        <w:t>A</w:t>
      </w:r>
      <w:r w:rsidRPr="00454389">
        <w:rPr>
          <w:rFonts w:asciiTheme="minorEastAsia" w:hAnsiTheme="minorEastAsia" w:hint="eastAsia"/>
        </w:rPr>
        <w:t>数量/馈线总条数+配网开关总数量</w:t>
      </w:r>
    </w:p>
    <w:p w:rsidR="00444A58" w:rsidRPr="00454389" w:rsidRDefault="003055EB">
      <w:pPr>
        <w:spacing w:line="480" w:lineRule="exact"/>
        <w:rPr>
          <w:rFonts w:asciiTheme="minorEastAsia" w:hAnsiTheme="minorEastAsia"/>
          <w:sz w:val="24"/>
          <w:szCs w:val="20"/>
        </w:rPr>
      </w:pPr>
      <w:r w:rsidRPr="00454389">
        <w:rPr>
          <w:rFonts w:asciiTheme="minorEastAsia" w:hAnsiTheme="minorEastAsia" w:hint="eastAsia"/>
          <w:sz w:val="24"/>
          <w:szCs w:val="20"/>
        </w:rPr>
        <w:t>是否配置：是否配置D</w:t>
      </w:r>
      <w:r w:rsidRPr="00454389">
        <w:rPr>
          <w:rFonts w:asciiTheme="minorEastAsia" w:hAnsiTheme="minorEastAsia"/>
          <w:sz w:val="24"/>
          <w:szCs w:val="20"/>
        </w:rPr>
        <w:t>A</w:t>
      </w:r>
    </w:p>
    <w:p w:rsidR="00444A58" w:rsidRPr="00454389" w:rsidRDefault="003055EB">
      <w:pPr>
        <w:spacing w:line="480" w:lineRule="exact"/>
        <w:rPr>
          <w:rFonts w:asciiTheme="minorEastAsia" w:hAnsiTheme="minorEastAsia"/>
          <w:sz w:val="24"/>
          <w:szCs w:val="20"/>
          <w:highlight w:val="yellow"/>
        </w:rPr>
      </w:pPr>
      <w:r w:rsidRPr="00454389">
        <w:rPr>
          <w:rFonts w:asciiTheme="minorEastAsia" w:hAnsiTheme="minorEastAsia" w:hint="eastAsia"/>
          <w:sz w:val="24"/>
          <w:szCs w:val="20"/>
          <w:highlight w:val="yellow"/>
        </w:rPr>
        <w:t>主网断路器数量：按照一条馈线一个主网断路器算</w:t>
      </w:r>
    </w:p>
    <w:p w:rsidR="00444A58" w:rsidRPr="00454389" w:rsidRDefault="00444A58">
      <w:pPr>
        <w:spacing w:line="480" w:lineRule="exact"/>
        <w:rPr>
          <w:rFonts w:asciiTheme="minorEastAsia" w:hAnsiTheme="minorEastAsia"/>
          <w:sz w:val="24"/>
          <w:szCs w:val="20"/>
          <w:highlight w:val="yellow"/>
        </w:rPr>
      </w:pPr>
    </w:p>
    <w:p w:rsidR="00444A58" w:rsidRPr="00454389" w:rsidRDefault="00444A58">
      <w:pPr>
        <w:spacing w:line="480" w:lineRule="exact"/>
        <w:rPr>
          <w:rFonts w:asciiTheme="minorEastAsia" w:hAnsiTheme="minorEastAsia"/>
          <w:sz w:val="24"/>
          <w:szCs w:val="20"/>
          <w:highlight w:val="yellow"/>
        </w:rPr>
      </w:pP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hint="eastAsia"/>
          <w:sz w:val="24"/>
          <w:szCs w:val="20"/>
          <w:highlight w:val="red"/>
        </w:rPr>
        <w:t xml:space="preserve"> 北京版本：</w:t>
      </w:r>
    </w:p>
    <w:p w:rsidR="00444A58" w:rsidRPr="00454389" w:rsidRDefault="003055EB">
      <w:pPr>
        <w:rPr>
          <w:rFonts w:asciiTheme="minorEastAsia" w:hAnsiTheme="minorEastAsia"/>
          <w:sz w:val="28"/>
          <w:szCs w:val="28"/>
        </w:rPr>
      </w:pPr>
      <w:commentRangeStart w:id="18"/>
      <w:r w:rsidRPr="00454389">
        <w:rPr>
          <w:rFonts w:asciiTheme="minorEastAsia" w:hAnsiTheme="minorEastAsia" w:hint="eastAsia"/>
          <w:sz w:val="28"/>
          <w:szCs w:val="28"/>
        </w:rPr>
        <w:t>查询13502中配置D</w:t>
      </w:r>
      <w:r w:rsidRPr="00454389">
        <w:rPr>
          <w:rFonts w:asciiTheme="minorEastAsia" w:hAnsiTheme="minorEastAsia"/>
          <w:sz w:val="28"/>
          <w:szCs w:val="28"/>
        </w:rPr>
        <w:t>A</w:t>
      </w:r>
      <w:r w:rsidRPr="00454389">
        <w:rPr>
          <w:rFonts w:asciiTheme="minorEastAsia" w:hAnsiTheme="minorEastAsia" w:hint="eastAsia"/>
          <w:sz w:val="28"/>
          <w:szCs w:val="28"/>
        </w:rPr>
        <w:t>且配置了保护，配置一次二次设备表，关联终端13510，并且开关保护类型需要在1，3</w:t>
      </w:r>
      <w:r w:rsidRPr="00454389">
        <w:rPr>
          <w:rFonts w:asciiTheme="minorEastAsia" w:hAnsiTheme="minorEastAsia"/>
          <w:sz w:val="28"/>
          <w:szCs w:val="28"/>
        </w:rPr>
        <w:t>,</w:t>
      </w:r>
      <w:r w:rsidRPr="00454389">
        <w:rPr>
          <w:rFonts w:asciiTheme="minorEastAsia" w:hAnsiTheme="minorEastAsia" w:hint="eastAsia"/>
          <w:sz w:val="28"/>
          <w:szCs w:val="28"/>
        </w:rPr>
        <w:t>即事故总或者动作，满足保护数量不超过6.开关类型需要时15，19即断路器或者柱上断路器。终端参与统计，满足以上条件的为配网已经覆盖。</w:t>
      </w:r>
      <w:commentRangeEnd w:id="18"/>
      <w:r w:rsidR="0017074F">
        <w:rPr>
          <w:rStyle w:val="ad"/>
        </w:rPr>
        <w:commentReference w:id="18"/>
      </w:r>
    </w:p>
    <w:p w:rsidR="00444A58" w:rsidRPr="00454389" w:rsidRDefault="003055EB">
      <w:pPr>
        <w:rPr>
          <w:rFonts w:asciiTheme="minorEastAsia" w:hAnsiTheme="minorEastAsia"/>
          <w:sz w:val="28"/>
          <w:szCs w:val="28"/>
        </w:rPr>
      </w:pPr>
      <w:r w:rsidRPr="00454389">
        <w:rPr>
          <w:rFonts w:asciiTheme="minorEastAsia" w:hAnsiTheme="minorEastAsia" w:hint="eastAsia"/>
          <w:sz w:val="28"/>
          <w:szCs w:val="28"/>
        </w:rPr>
        <w:t>配网开关的数量：根据组织，馈线，13502，查询出每个组织下面的开关数量。</w:t>
      </w:r>
    </w:p>
    <w:p w:rsidR="00444A58" w:rsidRPr="00454389" w:rsidRDefault="003055EB">
      <w:pPr>
        <w:rPr>
          <w:rFonts w:asciiTheme="minorEastAsia" w:hAnsiTheme="minorEastAsia"/>
          <w:sz w:val="28"/>
          <w:szCs w:val="28"/>
          <w:highlight w:val="red"/>
        </w:rPr>
      </w:pPr>
      <w:r w:rsidRPr="00454389">
        <w:rPr>
          <w:rFonts w:asciiTheme="minorEastAsia" w:hAnsiTheme="minorEastAsia" w:hint="eastAsia"/>
          <w:sz w:val="28"/>
          <w:szCs w:val="28"/>
          <w:highlight w:val="yellow"/>
        </w:rPr>
        <w:t>主网开关的数量：一条馈线算作一个主网开关。</w:t>
      </w:r>
      <w:r w:rsidRPr="00454389">
        <w:rPr>
          <w:rFonts w:asciiTheme="minorEastAsia" w:hAnsiTheme="minorEastAsia" w:hint="eastAsia"/>
          <w:sz w:val="28"/>
          <w:szCs w:val="28"/>
          <w:highlight w:val="red"/>
        </w:rPr>
        <w:t>（原因郁楠or瞿浩补充）</w:t>
      </w:r>
    </w:p>
    <w:p w:rsidR="00444A58" w:rsidRPr="00454389" w:rsidRDefault="003055EB">
      <w:pPr>
        <w:rPr>
          <w:rFonts w:asciiTheme="minorEastAsia" w:hAnsiTheme="minorEastAsia"/>
          <w:sz w:val="28"/>
          <w:szCs w:val="28"/>
        </w:rPr>
      </w:pPr>
      <w:r w:rsidRPr="00454389">
        <w:rPr>
          <w:rFonts w:asciiTheme="minorEastAsia" w:hAnsiTheme="minorEastAsia" w:hint="eastAsia"/>
          <w:sz w:val="28"/>
          <w:szCs w:val="28"/>
        </w:rPr>
        <w:t>主网已覆盖的数量：407表中的开关配置了D</w:t>
      </w:r>
      <w:r w:rsidRPr="00454389">
        <w:rPr>
          <w:rFonts w:asciiTheme="minorEastAsia" w:hAnsiTheme="minorEastAsia"/>
          <w:sz w:val="28"/>
          <w:szCs w:val="28"/>
        </w:rPr>
        <w:t>A</w:t>
      </w:r>
      <w:r w:rsidRPr="00454389">
        <w:rPr>
          <w:rFonts w:asciiTheme="minorEastAsia" w:hAnsiTheme="minorEastAsia" w:hint="eastAsia"/>
          <w:sz w:val="28"/>
          <w:szCs w:val="28"/>
        </w:rPr>
        <w:t>，13551以及r</w:t>
      </w:r>
      <w:r w:rsidRPr="00454389">
        <w:rPr>
          <w:rFonts w:asciiTheme="minorEastAsia" w:hAnsiTheme="minorEastAsia"/>
          <w:sz w:val="28"/>
          <w:szCs w:val="28"/>
        </w:rPr>
        <w:t>elaysig</w:t>
      </w:r>
      <w:r w:rsidRPr="00454389">
        <w:rPr>
          <w:rFonts w:asciiTheme="minorEastAsia" w:hAnsiTheme="minorEastAsia" w:hint="eastAsia"/>
          <w:sz w:val="28"/>
          <w:szCs w:val="28"/>
        </w:rPr>
        <w:t>保护表，保护类型为1，3事故总或者动作，且保护数量不超过6.其中13551关联的开关I</w:t>
      </w:r>
      <w:r w:rsidRPr="00454389">
        <w:rPr>
          <w:rFonts w:asciiTheme="minorEastAsia" w:hAnsiTheme="minorEastAsia"/>
          <w:sz w:val="28"/>
          <w:szCs w:val="28"/>
        </w:rPr>
        <w:t>D</w:t>
      </w:r>
      <w:r w:rsidRPr="00454389">
        <w:rPr>
          <w:rFonts w:asciiTheme="minorEastAsia" w:hAnsiTheme="minorEastAsia" w:hint="eastAsia"/>
          <w:sz w:val="28"/>
          <w:szCs w:val="28"/>
        </w:rPr>
        <w:t>不能为n</w:t>
      </w:r>
      <w:r w:rsidRPr="00454389">
        <w:rPr>
          <w:rFonts w:asciiTheme="minorEastAsia" w:hAnsiTheme="minorEastAsia"/>
          <w:sz w:val="28"/>
          <w:szCs w:val="28"/>
        </w:rPr>
        <w:t>ull,13551</w:t>
      </w:r>
      <w:r w:rsidRPr="00454389">
        <w:rPr>
          <w:rFonts w:asciiTheme="minorEastAsia" w:hAnsiTheme="minorEastAsia" w:hint="eastAsia"/>
          <w:sz w:val="28"/>
          <w:szCs w:val="28"/>
        </w:rPr>
        <w:t>表中的f</w:t>
      </w:r>
      <w:r w:rsidRPr="00454389">
        <w:rPr>
          <w:rFonts w:asciiTheme="minorEastAsia" w:hAnsiTheme="minorEastAsia"/>
          <w:sz w:val="28"/>
          <w:szCs w:val="28"/>
        </w:rPr>
        <w:t>eeder_id,</w:t>
      </w:r>
      <w:r w:rsidRPr="00454389">
        <w:rPr>
          <w:rFonts w:asciiTheme="minorEastAsia" w:hAnsiTheme="minorEastAsia" w:hint="eastAsia"/>
          <w:sz w:val="28"/>
          <w:szCs w:val="28"/>
        </w:rPr>
        <w:t>和</w:t>
      </w:r>
      <w:r w:rsidRPr="00454389">
        <w:rPr>
          <w:rFonts w:asciiTheme="minorEastAsia" w:hAnsiTheme="minorEastAsia"/>
          <w:sz w:val="28"/>
          <w:szCs w:val="28"/>
        </w:rPr>
        <w:t>brk_id2</w:t>
      </w:r>
      <w:r w:rsidRPr="00454389">
        <w:rPr>
          <w:rFonts w:asciiTheme="minorEastAsia" w:hAnsiTheme="minorEastAsia" w:hint="eastAsia"/>
          <w:sz w:val="28"/>
          <w:szCs w:val="28"/>
        </w:rPr>
        <w:t>只能有一个为</w:t>
      </w:r>
      <w:r w:rsidRPr="00454389">
        <w:rPr>
          <w:rFonts w:asciiTheme="minorEastAsia" w:hAnsiTheme="minorEastAsia"/>
          <w:sz w:val="28"/>
          <w:szCs w:val="28"/>
        </w:rPr>
        <w:t>null</w:t>
      </w:r>
      <w:r w:rsidRPr="00454389">
        <w:rPr>
          <w:rFonts w:asciiTheme="minorEastAsia" w:hAnsiTheme="minorEastAsia" w:hint="eastAsia"/>
          <w:sz w:val="28"/>
          <w:szCs w:val="28"/>
        </w:rPr>
        <w:t>。满足以上条件的判断为主网已覆盖。</w:t>
      </w:r>
    </w:p>
    <w:p w:rsidR="00444A58" w:rsidRPr="00454389" w:rsidRDefault="003055EB">
      <w:pPr>
        <w:rPr>
          <w:rFonts w:asciiTheme="minorEastAsia" w:hAnsiTheme="minorEastAsia"/>
          <w:sz w:val="28"/>
          <w:szCs w:val="28"/>
        </w:rPr>
      </w:pPr>
      <w:r w:rsidRPr="00454389">
        <w:rPr>
          <w:rFonts w:asciiTheme="minorEastAsia" w:hAnsiTheme="minorEastAsia" w:hint="eastAsia"/>
          <w:sz w:val="28"/>
          <w:szCs w:val="28"/>
        </w:rPr>
        <w:t>另外当主网开关覆盖时，获取这个开关在1</w:t>
      </w:r>
      <w:r w:rsidRPr="00454389">
        <w:rPr>
          <w:rFonts w:asciiTheme="minorEastAsia" w:hAnsiTheme="minorEastAsia"/>
          <w:sz w:val="28"/>
          <w:szCs w:val="28"/>
        </w:rPr>
        <w:t>3551</w:t>
      </w:r>
      <w:r w:rsidRPr="00454389">
        <w:rPr>
          <w:rFonts w:asciiTheme="minorEastAsia" w:hAnsiTheme="minorEastAsia" w:hint="eastAsia"/>
          <w:sz w:val="28"/>
          <w:szCs w:val="28"/>
        </w:rPr>
        <w:t>中的侧翼线路，判断为这些线路也主网已覆盖。</w:t>
      </w:r>
    </w:p>
    <w:p w:rsidR="00444A58" w:rsidRPr="00454389" w:rsidRDefault="00444A58">
      <w:pPr>
        <w:rPr>
          <w:rFonts w:asciiTheme="minorEastAsia" w:hAnsiTheme="minorEastAsia"/>
        </w:rPr>
      </w:pPr>
    </w:p>
    <w:p w:rsidR="00444A58" w:rsidRPr="00454389" w:rsidRDefault="003055EB">
      <w:pPr>
        <w:rPr>
          <w:rFonts w:asciiTheme="minorEastAsia" w:hAnsiTheme="minorEastAsia"/>
          <w:shd w:val="pct10" w:color="auto" w:fill="FFFFFF"/>
        </w:rPr>
      </w:pPr>
      <w:r w:rsidRPr="00454389">
        <w:rPr>
          <w:rFonts w:asciiTheme="minorEastAsia" w:hAnsiTheme="minorEastAsia" w:hint="eastAsia"/>
          <w:shd w:val="pct10" w:color="auto" w:fill="FFFFFF"/>
        </w:rPr>
        <w:t>算法：主网已配置+配网已配置作为分子，分母为馈线条数+配网开关数量（公式是一个，要求不同）</w:t>
      </w:r>
    </w:p>
    <w:p w:rsidR="00444A58" w:rsidRPr="00454389" w:rsidRDefault="00444A58">
      <w:pPr>
        <w:rPr>
          <w:rFonts w:asciiTheme="minorEastAsia" w:hAnsiTheme="minorEastAsia"/>
        </w:rPr>
      </w:pP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hint="eastAsia"/>
          <w:sz w:val="24"/>
          <w:szCs w:val="20"/>
          <w:highlight w:val="red"/>
        </w:rPr>
        <w:t>宁夏版本：</w:t>
      </w:r>
    </w:p>
    <w:p w:rsidR="00444A58" w:rsidRPr="00454389" w:rsidRDefault="003055EB">
      <w:pPr>
        <w:ind w:firstLineChars="200" w:firstLine="420"/>
        <w:rPr>
          <w:rFonts w:asciiTheme="minorEastAsia" w:hAnsiTheme="minorEastAsia"/>
        </w:rPr>
      </w:pPr>
      <w:r w:rsidRPr="00454389">
        <w:rPr>
          <w:rFonts w:asciiTheme="minorEastAsia" w:hAnsiTheme="minorEastAsia" w:hint="eastAsia"/>
        </w:rPr>
        <w:t>各区域断路器D</w:t>
      </w:r>
      <w:r w:rsidRPr="00454389">
        <w:rPr>
          <w:rFonts w:asciiTheme="minorEastAsia" w:hAnsiTheme="minorEastAsia"/>
        </w:rPr>
        <w:t>A</w:t>
      </w:r>
      <w:r w:rsidRPr="00454389">
        <w:rPr>
          <w:rFonts w:asciiTheme="minorEastAsia" w:hAnsiTheme="minorEastAsia" w:hint="eastAsia"/>
        </w:rPr>
        <w:t>控制模式表关联馈线匹配数量（feed</w:t>
      </w:r>
      <w:r w:rsidRPr="00454389">
        <w:rPr>
          <w:rFonts w:asciiTheme="minorEastAsia" w:hAnsiTheme="minorEastAsia"/>
        </w:rPr>
        <w:t>_id</w:t>
      </w:r>
      <w:r w:rsidRPr="00454389">
        <w:rPr>
          <w:rFonts w:asciiTheme="minorEastAsia" w:hAnsiTheme="minorEastAsia" w:hint="eastAsia"/>
        </w:rPr>
        <w:t>域）/各区域配网馈线数量（</w:t>
      </w:r>
      <w:r w:rsidRPr="00454389">
        <w:rPr>
          <w:rFonts w:asciiTheme="minorEastAsia" w:hAnsiTheme="minorEastAsia"/>
        </w:rPr>
        <w:t>pmsid</w:t>
      </w:r>
      <w:r w:rsidRPr="00454389">
        <w:rPr>
          <w:rFonts w:asciiTheme="minorEastAsia" w:hAnsiTheme="minorEastAsia" w:hint="eastAsia"/>
        </w:rPr>
        <w:t>不为空）</w:t>
      </w: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hint="eastAsia"/>
        </w:rPr>
        <w:t>增加通过断路器D</w:t>
      </w:r>
      <w:r w:rsidRPr="00454389">
        <w:rPr>
          <w:rFonts w:asciiTheme="minorEastAsia" w:hAnsiTheme="minorEastAsia"/>
        </w:rPr>
        <w:t>A</w:t>
      </w:r>
      <w:r w:rsidRPr="00454389">
        <w:rPr>
          <w:rFonts w:asciiTheme="minorEastAsia" w:hAnsiTheme="minorEastAsia" w:hint="eastAsia"/>
        </w:rPr>
        <w:t>控制模式表的fa</w:t>
      </w:r>
      <w:r w:rsidRPr="00454389">
        <w:rPr>
          <w:rFonts w:asciiTheme="minorEastAsia" w:hAnsiTheme="minorEastAsia"/>
        </w:rPr>
        <w:t>_type</w:t>
      </w:r>
      <w:r w:rsidRPr="00454389">
        <w:rPr>
          <w:rFonts w:asciiTheme="minorEastAsia" w:hAnsiTheme="minorEastAsia" w:hint="eastAsia"/>
        </w:rPr>
        <w:t>域来区分主站集中式和就地式F</w:t>
      </w:r>
      <w:r w:rsidRPr="00454389">
        <w:rPr>
          <w:rFonts w:asciiTheme="minorEastAsia" w:hAnsiTheme="minorEastAsia"/>
        </w:rPr>
        <w:t>A</w:t>
      </w:r>
      <w:r w:rsidRPr="00454389">
        <w:rPr>
          <w:rFonts w:asciiTheme="minorEastAsia" w:hAnsiTheme="minorEastAsia" w:hint="eastAsia"/>
        </w:rPr>
        <w:t>，分别统计指标；（这个过滤条件在二级页面，以及页面不提供这个查询条件）</w:t>
      </w:r>
    </w:p>
    <w:p w:rsidR="00444A58" w:rsidRPr="00454389" w:rsidRDefault="003055EB">
      <w:pPr>
        <w:rPr>
          <w:rFonts w:asciiTheme="minorEastAsia" w:hAnsiTheme="minorEastAsia"/>
        </w:rPr>
      </w:pPr>
      <w:r w:rsidRPr="00454389">
        <w:rPr>
          <w:rFonts w:asciiTheme="minorEastAsia" w:hAnsiTheme="minorEastAsia" w:hint="eastAsia"/>
        </w:rPr>
        <w:t>宁夏页面调整：1.将F</w:t>
      </w:r>
      <w:r w:rsidRPr="00454389">
        <w:rPr>
          <w:rFonts w:asciiTheme="minorEastAsia" w:hAnsiTheme="minorEastAsia"/>
        </w:rPr>
        <w:t>A</w:t>
      </w:r>
      <w:r w:rsidRPr="00454389">
        <w:rPr>
          <w:rFonts w:asciiTheme="minorEastAsia" w:hAnsiTheme="minorEastAsia" w:hint="eastAsia"/>
        </w:rPr>
        <w:t>覆盖率名称改为F</w:t>
      </w:r>
      <w:r w:rsidRPr="00454389">
        <w:rPr>
          <w:rFonts w:asciiTheme="minorEastAsia" w:hAnsiTheme="minorEastAsia"/>
        </w:rPr>
        <w:t>A</w:t>
      </w:r>
      <w:r w:rsidRPr="00454389">
        <w:rPr>
          <w:rFonts w:asciiTheme="minorEastAsia" w:hAnsiTheme="minorEastAsia" w:hint="eastAsia"/>
        </w:rPr>
        <w:t>投运率，F</w:t>
      </w:r>
      <w:r w:rsidRPr="00454389">
        <w:rPr>
          <w:rFonts w:asciiTheme="minorEastAsia" w:hAnsiTheme="minorEastAsia"/>
        </w:rPr>
        <w:t>A</w:t>
      </w:r>
      <w:r w:rsidRPr="00454389">
        <w:rPr>
          <w:rFonts w:asciiTheme="minorEastAsia" w:hAnsiTheme="minorEastAsia" w:hint="eastAsia"/>
        </w:rPr>
        <w:t>投运率二级菜单断路器配置数改为</w:t>
      </w:r>
      <w:r w:rsidRPr="00454389">
        <w:rPr>
          <w:rFonts w:asciiTheme="minorEastAsia" w:hAnsiTheme="minorEastAsia" w:hint="eastAsia"/>
        </w:rPr>
        <w:lastRenderedPageBreak/>
        <w:t>配网馈线投运数量，断路器数改为配网馈线总数量。</w:t>
      </w:r>
    </w:p>
    <w:p w:rsidR="00444A58" w:rsidRPr="00454389" w:rsidRDefault="003055EB">
      <w:pPr>
        <w:rPr>
          <w:rFonts w:asciiTheme="minorEastAsia" w:hAnsiTheme="minorEastAsia"/>
        </w:rPr>
      </w:pPr>
      <w:r w:rsidRPr="00454389">
        <w:rPr>
          <w:rFonts w:asciiTheme="minorEastAsia" w:hAnsiTheme="minorEastAsia"/>
          <w:noProof/>
        </w:rPr>
        <w:drawing>
          <wp:inline distT="0" distB="0" distL="0" distR="0">
            <wp:extent cx="1582420" cy="67373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1611453" cy="686155"/>
                    </a:xfrm>
                    <a:prstGeom prst="rect">
                      <a:avLst/>
                    </a:prstGeom>
                  </pic:spPr>
                </pic:pic>
              </a:graphicData>
            </a:graphic>
          </wp:inline>
        </w:drawing>
      </w:r>
    </w:p>
    <w:p w:rsidR="00444A58" w:rsidRPr="00454389" w:rsidRDefault="00444A58">
      <w:pPr>
        <w:spacing w:line="480" w:lineRule="exact"/>
        <w:rPr>
          <w:rFonts w:asciiTheme="minorEastAsia" w:hAnsiTheme="minorEastAsia"/>
        </w:rPr>
      </w:pP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2.6.2 数据来源</w:t>
      </w:r>
    </w:p>
    <w:tbl>
      <w:tblPr>
        <w:tblStyle w:val="ab"/>
        <w:tblW w:w="6492" w:type="dxa"/>
        <w:tblLayout w:type="fixed"/>
        <w:tblLook w:val="04A0"/>
      </w:tblPr>
      <w:tblGrid>
        <w:gridCol w:w="3246"/>
        <w:gridCol w:w="3246"/>
      </w:tblGrid>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相关字段</w:t>
            </w:r>
          </w:p>
        </w:tc>
        <w:tc>
          <w:tcPr>
            <w:tcW w:w="3246" w:type="dxa"/>
          </w:tcPr>
          <w:p w:rsidR="00444A58" w:rsidRPr="00454389" w:rsidRDefault="00444A58">
            <w:pPr>
              <w:spacing w:line="480" w:lineRule="exact"/>
              <w:rPr>
                <w:rFonts w:asciiTheme="minorEastAsia" w:hAnsiTheme="minorEastAsia" w:cs="Times New Roman"/>
                <w:sz w:val="24"/>
                <w:szCs w:val="24"/>
              </w:rPr>
            </w:pPr>
          </w:p>
        </w:tc>
      </w:tr>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cb_ctrl_mode</w:t>
            </w:r>
            <w:r w:rsidRPr="00454389">
              <w:rPr>
                <w:rFonts w:asciiTheme="minorEastAsia" w:hAnsiTheme="minorEastAsia" w:cs="Times New Roman" w:hint="eastAsia"/>
                <w:sz w:val="24"/>
                <w:szCs w:val="24"/>
              </w:rPr>
              <w:t>断路器DA控制模式表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sz w:val="24"/>
                <w:szCs w:val="20"/>
              </w:rPr>
              <w:t>st_id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厂站名称</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dms_feeder_device</w:t>
            </w:r>
            <w:r w:rsidRPr="00454389">
              <w:rPr>
                <w:rFonts w:asciiTheme="minorEastAsia" w:hAnsiTheme="minorEastAsia" w:cs="Times New Roman" w:hint="eastAsia"/>
                <w:sz w:val="24"/>
                <w:szCs w:val="24"/>
              </w:rPr>
              <w:t>配网馈线表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馈线ID号</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st_id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所属厂站</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substation</w:t>
            </w:r>
            <w:r w:rsidRPr="00454389">
              <w:rPr>
                <w:rFonts w:asciiTheme="minorEastAsia" w:hAnsiTheme="minorEastAsia" w:cs="Times New Roman" w:hint="eastAsia"/>
                <w:sz w:val="24"/>
                <w:szCs w:val="24"/>
              </w:rPr>
              <w:t>场站表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b/>
                <w:bCs/>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subarea_id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Osp.isc_baseorg</w:t>
            </w:r>
            <w:r w:rsidRPr="00454389">
              <w:rPr>
                <w:rFonts w:asciiTheme="minorEastAsia" w:hAnsiTheme="minorEastAsia" w:cs="Times New Roman" w:hint="eastAsia"/>
                <w:sz w:val="24"/>
                <w:szCs w:val="24"/>
              </w:rPr>
              <w:t>区域表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hint="eastAsia"/>
                <w:color w:val="000000"/>
                <w:sz w:val="20"/>
                <w:highlight w:val="white"/>
              </w:rPr>
              <w:t>parent_id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父区域orgid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osp.device_auth_manage</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cs="Times New Roman" w:hint="eastAsia"/>
                <w:sz w:val="24"/>
                <w:szCs w:val="24"/>
              </w:rPr>
              <w:t>orgid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所属区域orgid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olor w:val="000000"/>
                <w:sz w:val="20"/>
                <w:highlight w:val="white"/>
              </w:rPr>
            </w:pPr>
            <w:r w:rsidRPr="00454389">
              <w:rPr>
                <w:rFonts w:asciiTheme="minorEastAsia" w:hAnsiTheme="minorEastAsia" w:cs="Times New Roman" w:hint="eastAsia"/>
                <w:sz w:val="24"/>
                <w:szCs w:val="24"/>
              </w:rPr>
              <w:t>deviceid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bl>
    <w:p w:rsidR="00444A58" w:rsidRPr="00454389" w:rsidRDefault="003055EB">
      <w:pPr>
        <w:pStyle w:val="3"/>
        <w:rPr>
          <w:rFonts w:asciiTheme="minorEastAsia" w:hAnsiTheme="minorEastAsia"/>
        </w:rPr>
      </w:pPr>
      <w:r w:rsidRPr="00454389">
        <w:rPr>
          <w:rFonts w:asciiTheme="minorEastAsia" w:hAnsiTheme="minorEastAsia" w:hint="eastAsia"/>
        </w:rPr>
        <w:t>2.7自动化覆盖率</w:t>
      </w:r>
    </w:p>
    <w:p w:rsidR="00444A58" w:rsidRPr="00454389" w:rsidRDefault="003055EB">
      <w:pPr>
        <w:rPr>
          <w:rFonts w:asciiTheme="minorEastAsia" w:hAnsiTheme="minorEastAsia"/>
        </w:rPr>
      </w:pPr>
      <w:r w:rsidRPr="00454389">
        <w:rPr>
          <w:rFonts w:asciiTheme="minorEastAsia" w:hAnsiTheme="minorEastAsia" w:hint="eastAsia"/>
        </w:rPr>
        <w:t>自动化覆盖率=（挂有终端的线路数+联络开关对应的侧翼线路）/线路数</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当馈线挂有终端则为覆盖，再判断终端对应的开关是否是联络开关，如果是的话，那么取出侧翼线路，也判定为覆盖；这个侧翼线路从dms_feeder_static_contact_info（配网线路静态电气联络信息表）取；</w:t>
      </w:r>
    </w:p>
    <w:p w:rsidR="00444A58" w:rsidRPr="00454389" w:rsidRDefault="003055EB">
      <w:pPr>
        <w:rPr>
          <w:rFonts w:asciiTheme="minorEastAsia" w:hAnsiTheme="minorEastAsia"/>
          <w:highlight w:val="red"/>
        </w:rPr>
      </w:pPr>
      <w:r w:rsidRPr="00454389">
        <w:rPr>
          <w:rFonts w:asciiTheme="minorEastAsia" w:hAnsiTheme="minorEastAsia" w:hint="eastAsia"/>
          <w:highlight w:val="red"/>
        </w:rPr>
        <w:t>补充获取详情</w:t>
      </w:r>
    </w:p>
    <w:p w:rsidR="00444A58" w:rsidRPr="00454389" w:rsidRDefault="003055EB">
      <w:pPr>
        <w:pStyle w:val="3"/>
        <w:rPr>
          <w:rFonts w:asciiTheme="minorEastAsia" w:hAnsiTheme="minorEastAsia" w:cs="Times New Roman"/>
        </w:rPr>
      </w:pPr>
      <w:bookmarkStart w:id="19" w:name="_Toc25020"/>
      <w:r w:rsidRPr="00454389">
        <w:rPr>
          <w:rFonts w:asciiTheme="minorEastAsia" w:hAnsiTheme="minorEastAsia" w:cs="Times New Roman" w:hint="eastAsia"/>
        </w:rPr>
        <w:lastRenderedPageBreak/>
        <w:t>2.7终端在线离线</w:t>
      </w:r>
      <w:bookmarkEnd w:id="19"/>
      <w:r w:rsidRPr="00454389">
        <w:rPr>
          <w:rFonts w:asciiTheme="minorEastAsia" w:hAnsiTheme="minorEastAsia" w:cs="Times New Roman" w:hint="eastAsia"/>
        </w:rPr>
        <w:t>（逻辑同终端管理</w:t>
      </w:r>
      <w:r w:rsidRPr="00454389">
        <w:rPr>
          <w:rFonts w:asciiTheme="minorEastAsia" w:hAnsiTheme="minorEastAsia" w:cs="Times New Roman" w:hint="eastAsia"/>
          <w:highlight w:val="yellow"/>
        </w:rPr>
        <w:t>历史运行统计</w:t>
      </w:r>
      <w:r w:rsidRPr="00454389">
        <w:rPr>
          <w:rFonts w:asciiTheme="minorEastAsia" w:hAnsiTheme="minorEastAsia" w:cs="Times New Roman" w:hint="eastAsia"/>
        </w:rPr>
        <w:t>）</w:t>
      </w: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2.7.1功能需求</w:t>
      </w:r>
    </w:p>
    <w:p w:rsidR="00444A58" w:rsidRPr="00454389" w:rsidRDefault="003055EB">
      <w:pPr>
        <w:rPr>
          <w:rFonts w:asciiTheme="minorEastAsia" w:hAnsiTheme="minorEastAsia"/>
          <w:b/>
        </w:rPr>
      </w:pPr>
      <w:r w:rsidRPr="00454389">
        <w:rPr>
          <w:rFonts w:asciiTheme="minorEastAsia" w:hAnsiTheme="minorEastAsia" w:hint="eastAsia"/>
          <w:b/>
        </w:rPr>
        <w:t>概述</w:t>
      </w:r>
    </w:p>
    <w:p w:rsidR="00444A58" w:rsidRPr="00454389" w:rsidRDefault="003055EB">
      <w:pPr>
        <w:rPr>
          <w:rFonts w:asciiTheme="minorEastAsia" w:hAnsiTheme="minorEastAsia"/>
        </w:rPr>
      </w:pPr>
      <w:r w:rsidRPr="00454389">
        <w:rPr>
          <w:rFonts w:asciiTheme="minorEastAsia" w:hAnsiTheme="minorEastAsia" w:hint="eastAsia"/>
        </w:rPr>
        <w:t>终端历史在线率是相对于时间段的来说的，所以时间范围是必须确定的，通过时间段内投入，退出的时间记录，来计算终端在线时长；时间范围总时长为统计时长；</w:t>
      </w:r>
    </w:p>
    <w:p w:rsidR="00444A58" w:rsidRPr="00454389" w:rsidRDefault="003055EB">
      <w:pPr>
        <w:rPr>
          <w:rFonts w:asciiTheme="minorEastAsia" w:hAnsiTheme="minorEastAsia"/>
        </w:rPr>
      </w:pPr>
      <w:r w:rsidRPr="00454389">
        <w:rPr>
          <w:rFonts w:asciiTheme="minorEastAsia" w:hAnsiTheme="minorEastAsia" w:hint="eastAsia"/>
        </w:rPr>
        <w:t>在线时长=所有投入时间到下次的退出时间的时长总和</w:t>
      </w:r>
    </w:p>
    <w:p w:rsidR="00444A58" w:rsidRPr="00454389" w:rsidRDefault="003055EB">
      <w:pPr>
        <w:rPr>
          <w:rFonts w:asciiTheme="minorEastAsia" w:hAnsiTheme="minorEastAsia"/>
        </w:rPr>
      </w:pPr>
      <w:r w:rsidRPr="00454389">
        <w:rPr>
          <w:rFonts w:asciiTheme="minorEastAsia" w:hAnsiTheme="minorEastAsia" w:hint="eastAsia"/>
        </w:rPr>
        <w:t>在线率 =在线时长/统计时长</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终端在某一时间范围内的投入、退出记录有多种情况；下面以7月1日一天作为时间范围举例说明各种投退记录情况下的计算方法</w:t>
      </w:r>
    </w:p>
    <w:p w:rsidR="00444A58" w:rsidRPr="00454389" w:rsidRDefault="00444A58">
      <w:pPr>
        <w:rPr>
          <w:rFonts w:asciiTheme="minorEastAsia" w:hAnsiTheme="minorEastAsia"/>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当天投退状态有多条记录的情况，第一个状态为投入</w:t>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73675" cy="1661160"/>
            <wp:effectExtent l="0" t="0" r="3175" b="1524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5273675" cy="1661160"/>
                    </a:xfrm>
                    <a:prstGeom prst="rect">
                      <a:avLst/>
                    </a:prstGeom>
                    <a:noFill/>
                    <a:ln w="9525">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计算方法：</w:t>
      </w:r>
    </w:p>
    <w:p w:rsidR="00444A58" w:rsidRPr="00454389" w:rsidRDefault="003055EB">
      <w:pPr>
        <w:rPr>
          <w:rFonts w:asciiTheme="minorEastAsia" w:hAnsiTheme="minorEastAsia"/>
        </w:rPr>
      </w:pPr>
      <w:r w:rsidRPr="00454389">
        <w:rPr>
          <w:rFonts w:asciiTheme="minorEastAsia" w:hAnsiTheme="minorEastAsia" w:hint="eastAsia"/>
        </w:rPr>
        <w:t>1:</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02</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时间段终端为离线状态（若不在当天投运则离线时间0点到2点）</w:t>
      </w:r>
    </w:p>
    <w:p w:rsidR="00444A58" w:rsidRPr="00454389" w:rsidRDefault="003055EB">
      <w:pPr>
        <w:rPr>
          <w:rFonts w:asciiTheme="minorEastAsia" w:hAnsiTheme="minorEastAsia"/>
        </w:rPr>
      </w:pPr>
      <w:r w:rsidRPr="00454389">
        <w:rPr>
          <w:rFonts w:asciiTheme="minorEastAsia" w:hAnsiTheme="minorEastAsia"/>
        </w:rPr>
        <w:t>02</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07</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时间段终端为在线状态，在线时长5小时</w:t>
      </w:r>
    </w:p>
    <w:p w:rsidR="00444A58" w:rsidRPr="00454389" w:rsidRDefault="003055EB">
      <w:pPr>
        <w:rPr>
          <w:rFonts w:asciiTheme="minorEastAsia" w:hAnsiTheme="minorEastAsia"/>
        </w:rPr>
      </w:pPr>
      <w:r w:rsidRPr="00454389">
        <w:rPr>
          <w:rFonts w:asciiTheme="minorEastAsia" w:hAnsiTheme="minorEastAsia"/>
        </w:rPr>
        <w:t>07</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18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w:t>
      </w:r>
    </w:p>
    <w:p w:rsidR="00444A58" w:rsidRPr="00454389" w:rsidRDefault="003055EB">
      <w:pPr>
        <w:rPr>
          <w:rFonts w:asciiTheme="minorEastAsia" w:hAnsiTheme="minorEastAsia"/>
        </w:rPr>
      </w:pPr>
      <w:r w:rsidRPr="00454389">
        <w:rPr>
          <w:rFonts w:asciiTheme="minorEastAsia" w:hAnsiTheme="minorEastAsia"/>
        </w:rPr>
        <w:t>18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24</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时间段终端为在线状态，在线时长6小时</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在线总时长为：5小时+</w:t>
      </w:r>
      <w:r w:rsidRPr="00454389">
        <w:rPr>
          <w:rFonts w:asciiTheme="minorEastAsia" w:hAnsiTheme="minorEastAsia"/>
        </w:rPr>
        <w:t>6</w:t>
      </w:r>
      <w:r w:rsidRPr="00454389">
        <w:rPr>
          <w:rFonts w:asciiTheme="minorEastAsia" w:hAnsiTheme="minorEastAsia" w:hint="eastAsia"/>
        </w:rPr>
        <w:t>小时=</w:t>
      </w:r>
      <w:r w:rsidRPr="00454389">
        <w:rPr>
          <w:rFonts w:asciiTheme="minorEastAsia" w:hAnsiTheme="minorEastAsia"/>
        </w:rPr>
        <w:t xml:space="preserve"> 11</w:t>
      </w:r>
      <w:r w:rsidRPr="00454389">
        <w:rPr>
          <w:rFonts w:asciiTheme="minorEastAsia" w:hAnsiTheme="minorEastAsia" w:hint="eastAsia"/>
        </w:rPr>
        <w:t>小时</w:t>
      </w:r>
    </w:p>
    <w:p w:rsidR="00444A58" w:rsidRPr="00454389" w:rsidRDefault="003055EB">
      <w:pPr>
        <w:rPr>
          <w:rFonts w:asciiTheme="minorEastAsia" w:hAnsiTheme="minorEastAsia"/>
        </w:rPr>
      </w:pPr>
      <w:r w:rsidRPr="00454389">
        <w:rPr>
          <w:rFonts w:asciiTheme="minorEastAsia" w:hAnsiTheme="minorEastAsia" w:hint="eastAsia"/>
        </w:rPr>
        <w:t>在线率为：1</w:t>
      </w:r>
      <w:r w:rsidRPr="00454389">
        <w:rPr>
          <w:rFonts w:asciiTheme="minorEastAsia" w:hAnsiTheme="minorEastAsia"/>
        </w:rPr>
        <w:t>1</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45.83</w:t>
      </w:r>
      <w:r w:rsidRPr="00454389">
        <w:rPr>
          <w:rFonts w:asciiTheme="minorEastAsia" w:hAnsiTheme="minorEastAsia" w:hint="eastAsia"/>
        </w:rPr>
        <w:t>（%）</w:t>
      </w:r>
    </w:p>
    <w:p w:rsidR="00444A58" w:rsidRPr="00454389" w:rsidRDefault="00444A58">
      <w:pPr>
        <w:rPr>
          <w:rFonts w:asciiTheme="minorEastAsia" w:hAnsiTheme="minorEastAsia"/>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当天有多条投退记录的情况，第一个状态为退出</w:t>
      </w:r>
    </w:p>
    <w:p w:rsidR="00444A58" w:rsidRPr="00454389" w:rsidRDefault="003055EB">
      <w:pPr>
        <w:ind w:firstLine="420"/>
        <w:rPr>
          <w:rFonts w:asciiTheme="minorEastAsia" w:hAnsiTheme="minorEastAsia"/>
        </w:rPr>
      </w:pPr>
      <w:r w:rsidRPr="00454389">
        <w:rPr>
          <w:rFonts w:asciiTheme="minorEastAsia" w:hAnsiTheme="minorEastAsia"/>
          <w:noProof/>
        </w:rPr>
        <w:drawing>
          <wp:inline distT="0" distB="0" distL="114300" distR="114300">
            <wp:extent cx="5235575" cy="1363980"/>
            <wp:effectExtent l="0" t="0" r="3175" b="762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1"/>
                    <a:stretch>
                      <a:fillRect/>
                    </a:stretch>
                  </pic:blipFill>
                  <pic:spPr>
                    <a:xfrm>
                      <a:off x="0" y="0"/>
                      <a:ext cx="5235575" cy="1363980"/>
                    </a:xfrm>
                    <a:prstGeom prst="rect">
                      <a:avLst/>
                    </a:prstGeom>
                    <a:noFill/>
                    <a:ln w="9525">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计算方法：</w:t>
      </w:r>
    </w:p>
    <w:p w:rsidR="00444A58" w:rsidRPr="00454389" w:rsidRDefault="003055EB">
      <w:pPr>
        <w:rPr>
          <w:rFonts w:asciiTheme="minorEastAsia" w:hAnsiTheme="minorEastAsia"/>
        </w:rPr>
      </w:pPr>
      <w:r w:rsidRPr="00454389">
        <w:rPr>
          <w:rFonts w:asciiTheme="minorEastAsia" w:hAnsiTheme="minorEastAsia"/>
        </w:rPr>
        <w:t>0</w:t>
      </w:r>
      <w:r w:rsidRPr="00454389">
        <w:rPr>
          <w:rFonts w:asciiTheme="minorEastAsia" w:hAnsiTheme="minorEastAsia" w:hint="eastAsia"/>
        </w:rPr>
        <w:t>1:</w:t>
      </w:r>
      <w:r w:rsidRPr="00454389">
        <w:rPr>
          <w:rFonts w:asciiTheme="minorEastAsia" w:hAnsiTheme="minorEastAsia"/>
        </w:rPr>
        <w:t>00~02:00</w:t>
      </w:r>
      <w:r w:rsidRPr="00454389">
        <w:rPr>
          <w:rFonts w:asciiTheme="minorEastAsia" w:hAnsiTheme="minorEastAsia" w:hint="eastAsia"/>
        </w:rPr>
        <w:t>时间段终端为在线状态，在线时长1小时（若不在当天投运则在线时间0点到</w:t>
      </w:r>
      <w:r w:rsidRPr="00454389">
        <w:rPr>
          <w:rFonts w:asciiTheme="minorEastAsia" w:hAnsiTheme="minorEastAsia" w:hint="eastAsia"/>
        </w:rPr>
        <w:lastRenderedPageBreak/>
        <w:t>2点）</w:t>
      </w:r>
    </w:p>
    <w:p w:rsidR="00444A58" w:rsidRPr="00454389" w:rsidRDefault="00444A58">
      <w:pPr>
        <w:ind w:firstLine="420"/>
        <w:rPr>
          <w:rFonts w:asciiTheme="minorEastAsia" w:hAnsiTheme="minorEastAsia"/>
        </w:rPr>
      </w:pPr>
    </w:p>
    <w:p w:rsidR="00444A58" w:rsidRPr="00454389" w:rsidRDefault="003055EB">
      <w:pPr>
        <w:ind w:firstLine="420"/>
        <w:rPr>
          <w:rFonts w:asciiTheme="minorEastAsia" w:hAnsiTheme="minorEastAsia"/>
        </w:rPr>
      </w:pPr>
      <w:r w:rsidRPr="00454389">
        <w:rPr>
          <w:rFonts w:asciiTheme="minorEastAsia" w:hAnsiTheme="minorEastAsia" w:hint="eastAsia"/>
        </w:rPr>
        <w:t>0</w:t>
      </w:r>
      <w:r w:rsidRPr="00454389">
        <w:rPr>
          <w:rFonts w:asciiTheme="minorEastAsia" w:hAnsiTheme="minorEastAsia"/>
        </w:rPr>
        <w:t>2</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07</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w:t>
      </w:r>
    </w:p>
    <w:p w:rsidR="00444A58" w:rsidRPr="00454389" w:rsidRDefault="003055EB">
      <w:pPr>
        <w:ind w:firstLine="420"/>
        <w:rPr>
          <w:rFonts w:asciiTheme="minorEastAsia" w:hAnsiTheme="minorEastAsia"/>
        </w:rPr>
      </w:pPr>
      <w:r w:rsidRPr="00454389">
        <w:rPr>
          <w:rFonts w:asciiTheme="minorEastAsia" w:hAnsiTheme="minorEastAsia" w:hint="eastAsia"/>
        </w:rPr>
        <w:t>0</w:t>
      </w:r>
      <w:r w:rsidRPr="00454389">
        <w:rPr>
          <w:rFonts w:asciiTheme="minorEastAsia" w:hAnsiTheme="minorEastAsia"/>
        </w:rPr>
        <w:t>7</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18</w:t>
      </w:r>
      <w:r w:rsidRPr="00454389">
        <w:rPr>
          <w:rFonts w:asciiTheme="minorEastAsia" w:hAnsiTheme="minorEastAsia" w:hint="eastAsia"/>
        </w:rPr>
        <w:t>:</w:t>
      </w:r>
      <w:r w:rsidRPr="00454389">
        <w:rPr>
          <w:rFonts w:asciiTheme="minorEastAsia" w:hAnsiTheme="minorEastAsia"/>
        </w:rPr>
        <w:t>0</w:t>
      </w:r>
      <w:r w:rsidRPr="00454389">
        <w:rPr>
          <w:rFonts w:asciiTheme="minorEastAsia" w:hAnsiTheme="minorEastAsia" w:hint="eastAsia"/>
        </w:rPr>
        <w:t>0时间段终端为在线状态，在线时长1</w:t>
      </w:r>
      <w:r w:rsidRPr="00454389">
        <w:rPr>
          <w:rFonts w:asciiTheme="minorEastAsia" w:hAnsiTheme="minorEastAsia"/>
        </w:rPr>
        <w:t>1</w:t>
      </w:r>
      <w:r w:rsidRPr="00454389">
        <w:rPr>
          <w:rFonts w:asciiTheme="minorEastAsia" w:hAnsiTheme="minorEastAsia" w:hint="eastAsia"/>
        </w:rPr>
        <w:t>小时</w:t>
      </w:r>
    </w:p>
    <w:p w:rsidR="00444A58" w:rsidRPr="00454389" w:rsidRDefault="003055EB">
      <w:pPr>
        <w:ind w:firstLine="420"/>
        <w:rPr>
          <w:rFonts w:asciiTheme="minorEastAsia" w:hAnsiTheme="minorEastAsia"/>
        </w:rPr>
      </w:pPr>
      <w:r w:rsidRPr="00454389">
        <w:rPr>
          <w:rFonts w:asciiTheme="minorEastAsia" w:hAnsiTheme="minorEastAsia" w:hint="eastAsia"/>
        </w:rPr>
        <w:t>1</w:t>
      </w:r>
      <w:r w:rsidRPr="00454389">
        <w:rPr>
          <w:rFonts w:asciiTheme="minorEastAsia" w:hAnsiTheme="minorEastAsia"/>
        </w:rPr>
        <w:t>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24</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w:t>
      </w:r>
    </w:p>
    <w:p w:rsidR="00444A58" w:rsidRPr="00454389" w:rsidRDefault="00444A58">
      <w:pPr>
        <w:ind w:firstLine="420"/>
        <w:rPr>
          <w:rFonts w:asciiTheme="minorEastAsia" w:hAnsiTheme="minorEastAsia"/>
        </w:rPr>
      </w:pPr>
    </w:p>
    <w:p w:rsidR="00444A58" w:rsidRPr="00454389" w:rsidRDefault="003055EB">
      <w:pPr>
        <w:ind w:firstLine="420"/>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2</w:t>
      </w:r>
      <w:r w:rsidRPr="00454389">
        <w:rPr>
          <w:rFonts w:asciiTheme="minorEastAsia" w:hAnsiTheme="minorEastAsia" w:hint="eastAsia"/>
        </w:rPr>
        <w:t>小时+</w:t>
      </w:r>
      <w:r w:rsidRPr="00454389">
        <w:rPr>
          <w:rFonts w:asciiTheme="minorEastAsia" w:hAnsiTheme="minorEastAsia"/>
        </w:rPr>
        <w:t>11</w:t>
      </w:r>
      <w:r w:rsidRPr="00454389">
        <w:rPr>
          <w:rFonts w:asciiTheme="minorEastAsia" w:hAnsiTheme="minorEastAsia" w:hint="eastAsia"/>
        </w:rPr>
        <w:t>小时=</w:t>
      </w:r>
      <w:r w:rsidRPr="00454389">
        <w:rPr>
          <w:rFonts w:asciiTheme="minorEastAsia" w:hAnsiTheme="minorEastAsia"/>
        </w:rPr>
        <w:t xml:space="preserve"> 13</w:t>
      </w:r>
      <w:r w:rsidRPr="00454389">
        <w:rPr>
          <w:rFonts w:asciiTheme="minorEastAsia" w:hAnsiTheme="minorEastAsia" w:hint="eastAsia"/>
        </w:rPr>
        <w:t>小时</w:t>
      </w:r>
    </w:p>
    <w:p w:rsidR="00444A58" w:rsidRPr="00454389" w:rsidRDefault="003055EB">
      <w:pPr>
        <w:ind w:firstLine="420"/>
        <w:rPr>
          <w:rFonts w:asciiTheme="minorEastAsia" w:hAnsiTheme="minorEastAsia"/>
        </w:rPr>
      </w:pPr>
      <w:r w:rsidRPr="00454389">
        <w:rPr>
          <w:rFonts w:asciiTheme="minorEastAsia" w:hAnsiTheme="minorEastAsia" w:hint="eastAsia"/>
        </w:rPr>
        <w:t>在线率为：1</w:t>
      </w:r>
      <w:r w:rsidRPr="00454389">
        <w:rPr>
          <w:rFonts w:asciiTheme="minorEastAsia" w:hAnsiTheme="minorEastAsia"/>
        </w:rPr>
        <w:t>3</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54.17</w:t>
      </w:r>
      <w:r w:rsidRPr="00454389">
        <w:rPr>
          <w:rFonts w:asciiTheme="minorEastAsia" w:hAnsiTheme="minorEastAsia" w:hint="eastAsia"/>
        </w:rPr>
        <w:t>（%）</w:t>
      </w:r>
    </w:p>
    <w:p w:rsidR="00444A58" w:rsidRPr="00454389" w:rsidRDefault="00444A58">
      <w:pPr>
        <w:ind w:firstLine="420"/>
        <w:rPr>
          <w:rFonts w:asciiTheme="minorEastAsia" w:hAnsiTheme="minorEastAsia"/>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当天有多条投退记录，投退记录有缺失的情况</w:t>
      </w:r>
    </w:p>
    <w:p w:rsidR="00444A58" w:rsidRPr="00454389" w:rsidRDefault="003055EB">
      <w:pPr>
        <w:pStyle w:val="13"/>
        <w:ind w:left="420" w:firstLineChars="0" w:firstLine="0"/>
        <w:rPr>
          <w:rFonts w:asciiTheme="minorEastAsia" w:hAnsiTheme="minorEastAsia"/>
          <w:b/>
          <w:sz w:val="24"/>
          <w:szCs w:val="24"/>
        </w:rPr>
      </w:pPr>
      <w:r w:rsidRPr="00454389">
        <w:rPr>
          <w:rFonts w:asciiTheme="minorEastAsia" w:hAnsiTheme="minorEastAsia"/>
          <w:noProof/>
        </w:rPr>
        <w:drawing>
          <wp:inline distT="0" distB="0" distL="114300" distR="114300">
            <wp:extent cx="5266055" cy="1341120"/>
            <wp:effectExtent l="0" t="0" r="1079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2"/>
                    <a:stretch>
                      <a:fillRect/>
                    </a:stretch>
                  </pic:blipFill>
                  <pic:spPr>
                    <a:xfrm>
                      <a:off x="0" y="0"/>
                      <a:ext cx="5266055" cy="1341120"/>
                    </a:xfrm>
                    <a:prstGeom prst="rect">
                      <a:avLst/>
                    </a:prstGeom>
                    <a:noFill/>
                    <a:ln w="9525">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计算方法：</w:t>
      </w:r>
    </w:p>
    <w:p w:rsidR="00444A58" w:rsidRPr="00454389" w:rsidRDefault="003055EB">
      <w:pPr>
        <w:rPr>
          <w:rFonts w:asciiTheme="minorEastAsia" w:hAnsiTheme="minorEastAsia"/>
        </w:rPr>
      </w:pPr>
      <w:r w:rsidRPr="00454389">
        <w:rPr>
          <w:rFonts w:asciiTheme="minorEastAsia" w:hAnsiTheme="minorEastAsia"/>
        </w:rPr>
        <w:t>0</w:t>
      </w:r>
      <w:r w:rsidRPr="00454389">
        <w:rPr>
          <w:rFonts w:asciiTheme="minorEastAsia" w:hAnsiTheme="minorEastAsia" w:hint="eastAsia"/>
        </w:rPr>
        <w:t>1:</w:t>
      </w:r>
      <w:r w:rsidRPr="00454389">
        <w:rPr>
          <w:rFonts w:asciiTheme="minorEastAsia" w:hAnsiTheme="minorEastAsia"/>
        </w:rPr>
        <w:t xml:space="preserve">00~02:00 </w:t>
      </w:r>
      <w:r w:rsidRPr="00454389">
        <w:rPr>
          <w:rFonts w:asciiTheme="minorEastAsia" w:hAnsiTheme="minorEastAsia" w:hint="eastAsia"/>
        </w:rPr>
        <w:t>时间段终端为离线状态（若不在当天投运则离线时间0点到2点）</w:t>
      </w:r>
    </w:p>
    <w:p w:rsidR="00444A58" w:rsidRPr="00454389" w:rsidRDefault="003055EB">
      <w:pPr>
        <w:rPr>
          <w:rFonts w:asciiTheme="minorEastAsia" w:hAnsiTheme="minorEastAsia"/>
        </w:rPr>
      </w:pPr>
      <w:r w:rsidRPr="00454389">
        <w:rPr>
          <w:rFonts w:asciiTheme="minorEastAsia" w:hAnsiTheme="minorEastAsia" w:hint="eastAsia"/>
        </w:rPr>
        <w:t>0</w:t>
      </w:r>
      <w:r w:rsidRPr="00454389">
        <w:rPr>
          <w:rFonts w:asciiTheme="minorEastAsia" w:hAnsiTheme="minorEastAsia"/>
        </w:rPr>
        <w:t>2</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18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时间段终端为在线状态，在线时长1</w:t>
      </w:r>
      <w:r w:rsidRPr="00454389">
        <w:rPr>
          <w:rFonts w:asciiTheme="minorEastAsia" w:hAnsiTheme="minorEastAsia"/>
        </w:rPr>
        <w:t>6</w:t>
      </w:r>
      <w:r w:rsidRPr="00454389">
        <w:rPr>
          <w:rFonts w:asciiTheme="minorEastAsia" w:hAnsiTheme="minorEastAsia" w:hint="eastAsia"/>
        </w:rPr>
        <w:t>小时</w:t>
      </w:r>
    </w:p>
    <w:p w:rsidR="00444A58" w:rsidRPr="00454389" w:rsidRDefault="003055EB">
      <w:pPr>
        <w:rPr>
          <w:rFonts w:asciiTheme="minorEastAsia" w:hAnsiTheme="minorEastAsia"/>
        </w:rPr>
      </w:pPr>
      <w:r w:rsidRPr="00454389">
        <w:rPr>
          <w:rFonts w:asciiTheme="minorEastAsia" w:hAnsiTheme="minorEastAsia" w:hint="eastAsia"/>
        </w:rPr>
        <w:t>1</w:t>
      </w:r>
      <w:r w:rsidRPr="00454389">
        <w:rPr>
          <w:rFonts w:asciiTheme="minorEastAsia" w:hAnsiTheme="minorEastAsia"/>
        </w:rPr>
        <w:t>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23</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w:t>
      </w:r>
    </w:p>
    <w:p w:rsidR="00444A58" w:rsidRPr="00454389" w:rsidRDefault="003055EB">
      <w:pPr>
        <w:rPr>
          <w:rFonts w:asciiTheme="minorEastAsia" w:hAnsiTheme="minorEastAsia"/>
        </w:rPr>
      </w:pPr>
      <w:r w:rsidRPr="00454389">
        <w:rPr>
          <w:rFonts w:asciiTheme="minorEastAsia" w:hAnsiTheme="minorEastAsia" w:hint="eastAsia"/>
        </w:rPr>
        <w:t>2</w:t>
      </w:r>
      <w:r w:rsidRPr="00454389">
        <w:rPr>
          <w:rFonts w:asciiTheme="minorEastAsia" w:hAnsiTheme="minorEastAsia"/>
        </w:rPr>
        <w:t>3</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24</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时间段终端为在线状态，在线时长为1小时</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16</w:t>
      </w:r>
      <w:r w:rsidRPr="00454389">
        <w:rPr>
          <w:rFonts w:asciiTheme="minorEastAsia" w:hAnsiTheme="minorEastAsia" w:hint="eastAsia"/>
        </w:rPr>
        <w:t>小时+</w:t>
      </w:r>
      <w:r w:rsidRPr="00454389">
        <w:rPr>
          <w:rFonts w:asciiTheme="minorEastAsia" w:hAnsiTheme="minorEastAsia"/>
        </w:rPr>
        <w:t>1</w:t>
      </w:r>
      <w:r w:rsidRPr="00454389">
        <w:rPr>
          <w:rFonts w:asciiTheme="minorEastAsia" w:hAnsiTheme="minorEastAsia" w:hint="eastAsia"/>
        </w:rPr>
        <w:t>小时=</w:t>
      </w:r>
      <w:r w:rsidRPr="00454389">
        <w:rPr>
          <w:rFonts w:asciiTheme="minorEastAsia" w:hAnsiTheme="minorEastAsia"/>
        </w:rPr>
        <w:t xml:space="preserve"> 17</w:t>
      </w:r>
      <w:r w:rsidRPr="00454389">
        <w:rPr>
          <w:rFonts w:asciiTheme="minorEastAsia" w:hAnsiTheme="minorEastAsia" w:hint="eastAsia"/>
        </w:rPr>
        <w:t>小时</w:t>
      </w:r>
    </w:p>
    <w:p w:rsidR="00444A58" w:rsidRPr="00454389" w:rsidRDefault="003055EB">
      <w:pPr>
        <w:rPr>
          <w:rFonts w:asciiTheme="minorEastAsia" w:hAnsiTheme="minorEastAsia"/>
        </w:rPr>
      </w:pPr>
      <w:r w:rsidRPr="00454389">
        <w:rPr>
          <w:rFonts w:asciiTheme="minorEastAsia" w:hAnsiTheme="minorEastAsia" w:hint="eastAsia"/>
        </w:rPr>
        <w:t>在线率为：1</w:t>
      </w:r>
      <w:r w:rsidRPr="00454389">
        <w:rPr>
          <w:rFonts w:asciiTheme="minorEastAsia" w:hAnsiTheme="minorEastAsia"/>
        </w:rPr>
        <w:t>7</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70.83</w:t>
      </w:r>
      <w:r w:rsidRPr="00454389">
        <w:rPr>
          <w:rFonts w:asciiTheme="minorEastAsia" w:hAnsiTheme="minorEastAsia" w:hint="eastAsia"/>
        </w:rPr>
        <w:t>（%）</w:t>
      </w:r>
    </w:p>
    <w:p w:rsidR="00444A58" w:rsidRPr="00454389" w:rsidRDefault="00444A58">
      <w:pPr>
        <w:pStyle w:val="13"/>
        <w:ind w:left="420" w:firstLineChars="0" w:firstLine="0"/>
        <w:rPr>
          <w:rFonts w:asciiTheme="minorEastAsia" w:hAnsiTheme="minorEastAsia"/>
          <w:b/>
          <w:sz w:val="24"/>
          <w:szCs w:val="24"/>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当天只有一条投入记录的情况</w:t>
      </w:r>
    </w:p>
    <w:p w:rsidR="00444A58" w:rsidRPr="00454389" w:rsidRDefault="003055EB">
      <w:pPr>
        <w:pStyle w:val="13"/>
        <w:ind w:left="420" w:firstLineChars="0" w:firstLine="0"/>
        <w:rPr>
          <w:rFonts w:asciiTheme="minorEastAsia" w:hAnsiTheme="minorEastAsia"/>
          <w:b/>
          <w:sz w:val="24"/>
          <w:szCs w:val="24"/>
        </w:rPr>
      </w:pPr>
      <w:r w:rsidRPr="00454389">
        <w:rPr>
          <w:rFonts w:asciiTheme="minorEastAsia" w:hAnsiTheme="minorEastAsia"/>
          <w:noProof/>
        </w:rPr>
        <w:drawing>
          <wp:inline distT="0" distB="0" distL="114300" distR="114300">
            <wp:extent cx="5250815" cy="1356360"/>
            <wp:effectExtent l="0" t="0" r="6985" b="1524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3"/>
                    <a:stretch>
                      <a:fillRect/>
                    </a:stretch>
                  </pic:blipFill>
                  <pic:spPr>
                    <a:xfrm>
                      <a:off x="0" y="0"/>
                      <a:ext cx="5250815" cy="1356360"/>
                    </a:xfrm>
                    <a:prstGeom prst="rect">
                      <a:avLst/>
                    </a:prstGeom>
                    <a:noFill/>
                    <a:ln w="9525">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计算方法：</w:t>
      </w:r>
    </w:p>
    <w:p w:rsidR="00444A58" w:rsidRPr="00454389" w:rsidRDefault="003055EB">
      <w:pPr>
        <w:rPr>
          <w:rFonts w:asciiTheme="minorEastAsia" w:hAnsiTheme="minorEastAsia"/>
        </w:rPr>
      </w:pPr>
      <w:r w:rsidRPr="00454389">
        <w:rPr>
          <w:rFonts w:asciiTheme="minorEastAsia" w:hAnsiTheme="minorEastAsia"/>
        </w:rPr>
        <w:t>0</w:t>
      </w:r>
      <w:r w:rsidRPr="00454389">
        <w:rPr>
          <w:rFonts w:asciiTheme="minorEastAsia" w:hAnsiTheme="minorEastAsia" w:hint="eastAsia"/>
        </w:rPr>
        <w:t>9:</w:t>
      </w:r>
      <w:r w:rsidRPr="00454389">
        <w:rPr>
          <w:rFonts w:asciiTheme="minorEastAsia" w:hAnsiTheme="minorEastAsia"/>
        </w:rPr>
        <w:t>00~18:00</w:t>
      </w:r>
      <w:r w:rsidRPr="00454389">
        <w:rPr>
          <w:rFonts w:asciiTheme="minorEastAsia" w:hAnsiTheme="minorEastAsia" w:hint="eastAsia"/>
        </w:rPr>
        <w:t>时间段终端为离线状态（若不在当天投运则离线时间0点到18点）</w:t>
      </w:r>
    </w:p>
    <w:p w:rsidR="00444A58" w:rsidRPr="00454389" w:rsidRDefault="003055EB">
      <w:pPr>
        <w:rPr>
          <w:rFonts w:asciiTheme="minorEastAsia" w:hAnsiTheme="minorEastAsia"/>
        </w:rPr>
      </w:pPr>
      <w:r w:rsidRPr="00454389">
        <w:rPr>
          <w:rFonts w:asciiTheme="minorEastAsia" w:hAnsiTheme="minorEastAsia" w:hint="eastAsia"/>
        </w:rPr>
        <w:t>1</w:t>
      </w:r>
      <w:r w:rsidRPr="00454389">
        <w:rPr>
          <w:rFonts w:asciiTheme="minorEastAsia" w:hAnsiTheme="minorEastAsia"/>
        </w:rPr>
        <w:t>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24</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时间段终端为在线状态，在线时长6小时</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6</w:t>
      </w:r>
      <w:r w:rsidRPr="00454389">
        <w:rPr>
          <w:rFonts w:asciiTheme="minorEastAsia" w:hAnsiTheme="minorEastAsia" w:hint="eastAsia"/>
        </w:rPr>
        <w:t>小时</w:t>
      </w:r>
    </w:p>
    <w:p w:rsidR="00444A58" w:rsidRPr="00454389" w:rsidRDefault="003055EB">
      <w:pPr>
        <w:rPr>
          <w:rFonts w:asciiTheme="minorEastAsia" w:hAnsiTheme="minorEastAsia"/>
        </w:rPr>
      </w:pPr>
      <w:r w:rsidRPr="00454389">
        <w:rPr>
          <w:rFonts w:asciiTheme="minorEastAsia" w:hAnsiTheme="minorEastAsia" w:hint="eastAsia"/>
        </w:rPr>
        <w:t>在线率为：</w:t>
      </w:r>
      <w:r w:rsidRPr="00454389">
        <w:rPr>
          <w:rFonts w:asciiTheme="minorEastAsia" w:hAnsiTheme="minorEastAsia"/>
        </w:rPr>
        <w:t>6</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25</w:t>
      </w:r>
      <w:r w:rsidRPr="00454389">
        <w:rPr>
          <w:rFonts w:asciiTheme="minorEastAsia" w:hAnsiTheme="minorEastAsia" w:hint="eastAsia"/>
        </w:rPr>
        <w:t>（%）</w:t>
      </w:r>
    </w:p>
    <w:p w:rsidR="00444A58" w:rsidRPr="00454389" w:rsidRDefault="00444A58">
      <w:pPr>
        <w:rPr>
          <w:rFonts w:asciiTheme="minorEastAsia" w:hAnsiTheme="minorEastAsia"/>
          <w:b/>
          <w:sz w:val="24"/>
          <w:szCs w:val="24"/>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当天只有一条退出记录的情况</w:t>
      </w:r>
    </w:p>
    <w:p w:rsidR="00444A58" w:rsidRPr="00454389" w:rsidRDefault="003055EB">
      <w:pPr>
        <w:pStyle w:val="13"/>
        <w:ind w:left="420" w:firstLineChars="0" w:firstLine="0"/>
        <w:rPr>
          <w:rFonts w:asciiTheme="minorEastAsia" w:hAnsiTheme="minorEastAsia"/>
          <w:b/>
          <w:sz w:val="24"/>
          <w:szCs w:val="24"/>
        </w:rPr>
      </w:pPr>
      <w:r w:rsidRPr="00454389">
        <w:rPr>
          <w:rFonts w:asciiTheme="minorEastAsia" w:hAnsiTheme="minorEastAsia"/>
          <w:noProof/>
        </w:rPr>
        <w:lastRenderedPageBreak/>
        <w:drawing>
          <wp:inline distT="0" distB="0" distL="114300" distR="114300">
            <wp:extent cx="5243195" cy="1371600"/>
            <wp:effectExtent l="0" t="0" r="14605"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4"/>
                    <a:stretch>
                      <a:fillRect/>
                    </a:stretch>
                  </pic:blipFill>
                  <pic:spPr>
                    <a:xfrm>
                      <a:off x="0" y="0"/>
                      <a:ext cx="5243195" cy="1371600"/>
                    </a:xfrm>
                    <a:prstGeom prst="rect">
                      <a:avLst/>
                    </a:prstGeom>
                    <a:noFill/>
                    <a:ln w="9525">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计算方法：</w:t>
      </w:r>
    </w:p>
    <w:p w:rsidR="00444A58" w:rsidRPr="00454389" w:rsidRDefault="003055EB">
      <w:pPr>
        <w:rPr>
          <w:rFonts w:asciiTheme="minorEastAsia" w:hAnsiTheme="minorEastAsia"/>
        </w:rPr>
      </w:pPr>
      <w:r w:rsidRPr="00454389">
        <w:rPr>
          <w:rFonts w:asciiTheme="minorEastAsia" w:hAnsiTheme="minorEastAsia" w:hint="eastAsia"/>
        </w:rPr>
        <w:t>09:</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18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时间段内终端为在线状态，在线时长为9小时（若不在当天投运则在线时间0点到18点）</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1</w:t>
      </w:r>
      <w:r w:rsidRPr="00454389">
        <w:rPr>
          <w:rFonts w:asciiTheme="minorEastAsia" w:hAnsiTheme="minorEastAsia"/>
        </w:rPr>
        <w:t>8</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w:t>
      </w:r>
      <w:r w:rsidRPr="00454389">
        <w:rPr>
          <w:rFonts w:asciiTheme="minorEastAsia" w:hAnsiTheme="minorEastAsia"/>
        </w:rPr>
        <w:t>24</w:t>
      </w:r>
      <w:r w:rsidRPr="00454389">
        <w:rPr>
          <w:rFonts w:asciiTheme="minorEastAsia" w:hAnsiTheme="minorEastAsia" w:hint="eastAsia"/>
        </w:rPr>
        <w:t>:</w:t>
      </w:r>
      <w:r w:rsidRPr="00454389">
        <w:rPr>
          <w:rFonts w:asciiTheme="minorEastAsia" w:hAnsiTheme="minorEastAsia"/>
        </w:rPr>
        <w:t>00</w:t>
      </w:r>
      <w:r w:rsidRPr="00454389">
        <w:rPr>
          <w:rFonts w:asciiTheme="minorEastAsia" w:hAnsiTheme="minorEastAsia" w:hint="eastAsia"/>
        </w:rPr>
        <w:t>时间段终端为离线状态</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18</w:t>
      </w:r>
      <w:r w:rsidRPr="00454389">
        <w:rPr>
          <w:rFonts w:asciiTheme="minorEastAsia" w:hAnsiTheme="minorEastAsia" w:hint="eastAsia"/>
        </w:rPr>
        <w:t>小时</w:t>
      </w:r>
    </w:p>
    <w:p w:rsidR="00444A58" w:rsidRPr="00454389" w:rsidRDefault="003055EB">
      <w:pPr>
        <w:rPr>
          <w:rFonts w:asciiTheme="minorEastAsia" w:hAnsiTheme="minorEastAsia"/>
        </w:rPr>
      </w:pPr>
      <w:r w:rsidRPr="00454389">
        <w:rPr>
          <w:rFonts w:asciiTheme="minorEastAsia" w:hAnsiTheme="minorEastAsia" w:hint="eastAsia"/>
        </w:rPr>
        <w:t>在线率为：</w:t>
      </w:r>
      <w:r w:rsidRPr="00454389">
        <w:rPr>
          <w:rFonts w:asciiTheme="minorEastAsia" w:hAnsiTheme="minorEastAsia"/>
        </w:rPr>
        <w:t>18</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75</w:t>
      </w:r>
      <w:r w:rsidRPr="00454389">
        <w:rPr>
          <w:rFonts w:asciiTheme="minorEastAsia" w:hAnsiTheme="minorEastAsia" w:hint="eastAsia"/>
        </w:rPr>
        <w:t>（%）</w:t>
      </w:r>
    </w:p>
    <w:p w:rsidR="00444A58" w:rsidRPr="00454389" w:rsidRDefault="00444A58">
      <w:pPr>
        <w:pStyle w:val="13"/>
        <w:ind w:left="420" w:firstLineChars="0" w:firstLine="0"/>
        <w:rPr>
          <w:rFonts w:asciiTheme="minorEastAsia" w:hAnsiTheme="minorEastAsia"/>
          <w:b/>
          <w:sz w:val="24"/>
          <w:szCs w:val="24"/>
        </w:rPr>
      </w:pPr>
    </w:p>
    <w:p w:rsidR="00444A58" w:rsidRPr="00454389" w:rsidRDefault="003055EB">
      <w:pPr>
        <w:pStyle w:val="13"/>
        <w:numPr>
          <w:ilvl w:val="0"/>
          <w:numId w:val="8"/>
        </w:numPr>
        <w:ind w:firstLineChars="0"/>
        <w:rPr>
          <w:rFonts w:asciiTheme="minorEastAsia" w:hAnsiTheme="minorEastAsia"/>
          <w:b/>
          <w:sz w:val="24"/>
          <w:szCs w:val="24"/>
        </w:rPr>
      </w:pPr>
      <w:r w:rsidRPr="00454389">
        <w:rPr>
          <w:rFonts w:asciiTheme="minorEastAsia" w:hAnsiTheme="minorEastAsia" w:hint="eastAsia"/>
          <w:b/>
          <w:sz w:val="24"/>
          <w:szCs w:val="24"/>
        </w:rPr>
        <w:t>当天没有投退记录的情况</w:t>
      </w:r>
    </w:p>
    <w:p w:rsidR="00444A58" w:rsidRPr="00454389" w:rsidRDefault="003055EB">
      <w:pPr>
        <w:ind w:firstLine="420"/>
        <w:rPr>
          <w:rFonts w:asciiTheme="minorEastAsia" w:hAnsiTheme="minorEastAsia"/>
        </w:rPr>
      </w:pPr>
      <w:r w:rsidRPr="00454389">
        <w:rPr>
          <w:rFonts w:asciiTheme="minorEastAsia" w:hAnsiTheme="minorEastAsia" w:hint="eastAsia"/>
        </w:rPr>
        <w:t>当天没有任务投退记录的终端，查询离7月1日最近一天终端投退记录，</w:t>
      </w:r>
    </w:p>
    <w:p w:rsidR="00444A58" w:rsidRPr="00454389" w:rsidRDefault="003055EB">
      <w:pPr>
        <w:pStyle w:val="13"/>
        <w:numPr>
          <w:ilvl w:val="0"/>
          <w:numId w:val="9"/>
        </w:numPr>
        <w:ind w:firstLineChars="0"/>
        <w:rPr>
          <w:rFonts w:asciiTheme="minorEastAsia" w:hAnsiTheme="minorEastAsia"/>
        </w:rPr>
      </w:pPr>
      <w:r w:rsidRPr="00454389">
        <w:rPr>
          <w:rFonts w:asciiTheme="minorEastAsia" w:hAnsiTheme="minorEastAsia" w:hint="eastAsia"/>
        </w:rPr>
        <w:t>最近一次状态为退出</w:t>
      </w:r>
    </w:p>
    <w:p w:rsidR="00444A58" w:rsidRPr="00454389" w:rsidRDefault="003055EB">
      <w:pPr>
        <w:pStyle w:val="13"/>
        <w:ind w:left="840" w:firstLineChars="0" w:firstLine="0"/>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0</w:t>
      </w:r>
      <w:r w:rsidRPr="00454389">
        <w:rPr>
          <w:rFonts w:asciiTheme="minorEastAsia" w:hAnsiTheme="minorEastAsia" w:hint="eastAsia"/>
        </w:rPr>
        <w:t>小时</w:t>
      </w:r>
    </w:p>
    <w:p w:rsidR="00444A58" w:rsidRPr="00454389" w:rsidRDefault="003055EB">
      <w:pPr>
        <w:pStyle w:val="13"/>
        <w:ind w:left="840" w:firstLineChars="0" w:firstLine="0"/>
        <w:rPr>
          <w:rFonts w:asciiTheme="minorEastAsia" w:hAnsiTheme="minorEastAsia"/>
        </w:rPr>
      </w:pPr>
      <w:r w:rsidRPr="00454389">
        <w:rPr>
          <w:rFonts w:asciiTheme="minorEastAsia" w:hAnsiTheme="minorEastAsia" w:hint="eastAsia"/>
        </w:rPr>
        <w:t>在线率为：</w:t>
      </w:r>
      <w:r w:rsidRPr="00454389">
        <w:rPr>
          <w:rFonts w:asciiTheme="minorEastAsia" w:hAnsiTheme="minorEastAsia"/>
        </w:rPr>
        <w:t>0</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0</w:t>
      </w:r>
      <w:r w:rsidRPr="00454389">
        <w:rPr>
          <w:rFonts w:asciiTheme="minorEastAsia" w:hAnsiTheme="minorEastAsia" w:hint="eastAsia"/>
        </w:rPr>
        <w:t>（%）</w:t>
      </w:r>
    </w:p>
    <w:p w:rsidR="00444A58" w:rsidRPr="00454389" w:rsidRDefault="00444A58">
      <w:pPr>
        <w:pStyle w:val="13"/>
        <w:ind w:left="840" w:firstLineChars="0" w:firstLine="0"/>
        <w:rPr>
          <w:rFonts w:asciiTheme="minorEastAsia" w:hAnsiTheme="minorEastAsia"/>
        </w:rPr>
      </w:pPr>
    </w:p>
    <w:p w:rsidR="00444A58" w:rsidRPr="00454389" w:rsidRDefault="003055EB">
      <w:pPr>
        <w:pStyle w:val="13"/>
        <w:numPr>
          <w:ilvl w:val="0"/>
          <w:numId w:val="9"/>
        </w:numPr>
        <w:ind w:firstLineChars="0"/>
        <w:rPr>
          <w:rFonts w:asciiTheme="minorEastAsia" w:hAnsiTheme="minorEastAsia"/>
        </w:rPr>
      </w:pPr>
      <w:r w:rsidRPr="00454389">
        <w:rPr>
          <w:rFonts w:asciiTheme="minorEastAsia" w:hAnsiTheme="minorEastAsia" w:hint="eastAsia"/>
        </w:rPr>
        <w:t>最近一次状态为投入</w:t>
      </w:r>
    </w:p>
    <w:p w:rsidR="00444A58" w:rsidRPr="00454389" w:rsidRDefault="003055EB">
      <w:pPr>
        <w:pStyle w:val="13"/>
        <w:ind w:left="840" w:firstLineChars="0" w:firstLine="0"/>
        <w:rPr>
          <w:rFonts w:asciiTheme="minorEastAsia" w:hAnsiTheme="minorEastAsia"/>
        </w:rPr>
      </w:pPr>
      <w:r w:rsidRPr="00454389">
        <w:rPr>
          <w:rFonts w:asciiTheme="minorEastAsia" w:hAnsiTheme="minorEastAsia" w:hint="eastAsia"/>
        </w:rPr>
        <w:t>在线总时长为：</w:t>
      </w:r>
      <w:r w:rsidRPr="00454389">
        <w:rPr>
          <w:rFonts w:asciiTheme="minorEastAsia" w:hAnsiTheme="minorEastAsia"/>
        </w:rPr>
        <w:t>24</w:t>
      </w:r>
      <w:r w:rsidRPr="00454389">
        <w:rPr>
          <w:rFonts w:asciiTheme="minorEastAsia" w:hAnsiTheme="minorEastAsia" w:hint="eastAsia"/>
        </w:rPr>
        <w:t>小时</w:t>
      </w:r>
    </w:p>
    <w:p w:rsidR="00444A58" w:rsidRPr="00454389" w:rsidRDefault="003055EB">
      <w:pPr>
        <w:pStyle w:val="13"/>
        <w:ind w:left="840" w:firstLineChars="0" w:firstLine="0"/>
        <w:rPr>
          <w:rFonts w:asciiTheme="minorEastAsia" w:hAnsiTheme="minorEastAsia"/>
        </w:rPr>
      </w:pPr>
      <w:r w:rsidRPr="00454389">
        <w:rPr>
          <w:rFonts w:asciiTheme="minorEastAsia" w:hAnsiTheme="minorEastAsia" w:hint="eastAsia"/>
        </w:rPr>
        <w:t>在线率为：</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24</w:t>
      </w:r>
      <w:r w:rsidRPr="00454389">
        <w:rPr>
          <w:rFonts w:asciiTheme="minorEastAsia" w:hAnsiTheme="minorEastAsia" w:hint="eastAsia"/>
        </w:rPr>
        <w:t>小时*</w:t>
      </w:r>
      <w:r w:rsidRPr="00454389">
        <w:rPr>
          <w:rFonts w:asciiTheme="minorEastAsia" w:hAnsiTheme="minorEastAsia"/>
        </w:rPr>
        <w:t>100</w:t>
      </w:r>
      <w:r w:rsidRPr="00454389">
        <w:rPr>
          <w:rFonts w:asciiTheme="minorEastAsia" w:hAnsiTheme="minorEastAsia" w:hint="eastAsia"/>
        </w:rPr>
        <w:t>=</w:t>
      </w:r>
      <w:r w:rsidRPr="00454389">
        <w:rPr>
          <w:rFonts w:asciiTheme="minorEastAsia" w:hAnsiTheme="minorEastAsia"/>
        </w:rPr>
        <w:t xml:space="preserve"> 100</w:t>
      </w:r>
      <w:r w:rsidRPr="00454389">
        <w:rPr>
          <w:rFonts w:asciiTheme="minorEastAsia" w:hAnsiTheme="minorEastAsia" w:hint="eastAsia"/>
        </w:rPr>
        <w:t>（%）</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以上6种情况计算的是7月1日当天各种情况下在线率计算，针对多天的情况算法一样适用，例如查询7月1日到7月3</w:t>
      </w:r>
      <w:r w:rsidRPr="00454389">
        <w:rPr>
          <w:rFonts w:asciiTheme="minorEastAsia" w:hAnsiTheme="minorEastAsia"/>
        </w:rPr>
        <w:t>1</w:t>
      </w:r>
      <w:r w:rsidRPr="00454389">
        <w:rPr>
          <w:rFonts w:asciiTheme="minorEastAsia" w:hAnsiTheme="minorEastAsia" w:hint="eastAsia"/>
        </w:rPr>
        <w:t>日的终端在线率，一样分为这6中情况；</w:t>
      </w:r>
    </w:p>
    <w:p w:rsidR="00444A58" w:rsidRPr="00454389" w:rsidRDefault="003055EB">
      <w:pPr>
        <w:rPr>
          <w:rFonts w:asciiTheme="minorEastAsia" w:hAnsiTheme="minorEastAsia"/>
        </w:rPr>
      </w:pPr>
      <w:r w:rsidRPr="00454389">
        <w:rPr>
          <w:rFonts w:asciiTheme="minorEastAsia" w:hAnsiTheme="minorEastAsia" w:hint="eastAsia"/>
        </w:rPr>
        <w:t>在线率的计算就是在线时长在统计时长中的占比，所有必须确认统计时间范围得出统计时长；在根据投退记录得出真实的在线时长即可计算；</w:t>
      </w:r>
    </w:p>
    <w:p w:rsidR="00444A58" w:rsidRPr="00454389" w:rsidRDefault="003055EB">
      <w:pPr>
        <w:rPr>
          <w:rFonts w:asciiTheme="minorEastAsia" w:hAnsiTheme="minorEastAsia"/>
        </w:rPr>
      </w:pPr>
      <w:r w:rsidRPr="00454389">
        <w:rPr>
          <w:rFonts w:asciiTheme="minorEastAsia" w:hAnsiTheme="minorEastAsia" w:hint="eastAsia"/>
        </w:rPr>
        <w:t>终端</w:t>
      </w:r>
      <w:r w:rsidRPr="00454389">
        <w:rPr>
          <w:rFonts w:asciiTheme="minorEastAsia" w:hAnsiTheme="minorEastAsia"/>
        </w:rPr>
        <w:t>6</w:t>
      </w:r>
      <w:r w:rsidRPr="00454389">
        <w:rPr>
          <w:rFonts w:asciiTheme="minorEastAsia" w:hAnsiTheme="minorEastAsia" w:hint="eastAsia"/>
        </w:rPr>
        <w:t>月1日投入，到7月1日仍没有退出过，那么终端在6月1日到7月1日时间范围内在线率为1</w:t>
      </w:r>
      <w:r w:rsidRPr="00454389">
        <w:rPr>
          <w:rFonts w:asciiTheme="minorEastAsia" w:hAnsiTheme="minorEastAsia"/>
        </w:rPr>
        <w:t>00</w:t>
      </w:r>
      <w:r w:rsidRPr="00454389">
        <w:rPr>
          <w:rFonts w:asciiTheme="minorEastAsia" w:hAnsiTheme="minorEastAsia" w:hint="eastAsia"/>
        </w:rPr>
        <w:t>%；计算1月1日到7月1日的终端在线率，那么该终端也是1</w:t>
      </w:r>
      <w:r w:rsidRPr="00454389">
        <w:rPr>
          <w:rFonts w:asciiTheme="minorEastAsia" w:hAnsiTheme="minorEastAsia"/>
        </w:rPr>
        <w:t>00</w:t>
      </w:r>
      <w:r w:rsidRPr="00454389">
        <w:rPr>
          <w:rFonts w:asciiTheme="minorEastAsia" w:hAnsiTheme="minorEastAsia" w:hint="eastAsia"/>
        </w:rPr>
        <w:t>%，总时长只有1个月；</w:t>
      </w: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2.7.2数据来源</w:t>
      </w:r>
    </w:p>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sz w:val="28"/>
          <w:szCs w:val="28"/>
        </w:rPr>
        <w:t>数据表：</w:t>
      </w:r>
      <w:r w:rsidRPr="00454389">
        <w:rPr>
          <w:rFonts w:asciiTheme="minorEastAsia" w:hAnsiTheme="minorEastAsia" w:hint="eastAsia"/>
        </w:rPr>
        <w:t>dms_terminal_info，alarm.dms_comm_tem_gk,dms_com_terminal</w:t>
      </w:r>
    </w:p>
    <w:tbl>
      <w:tblPr>
        <w:tblStyle w:val="ab"/>
        <w:tblW w:w="6492" w:type="dxa"/>
        <w:tblLayout w:type="fixed"/>
        <w:tblLook w:val="04A0"/>
      </w:tblPr>
      <w:tblGrid>
        <w:gridCol w:w="3246"/>
        <w:gridCol w:w="3246"/>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sz w:val="24"/>
                <w:szCs w:val="21"/>
              </w:rPr>
              <w:t>dms_terminal_info</w:t>
            </w:r>
            <w:r w:rsidRPr="00454389">
              <w:rPr>
                <w:rFonts w:asciiTheme="minorEastAsia" w:hAnsiTheme="minorEastAsia" w:cs="Times New Roman" w:hint="eastAsia"/>
                <w:sz w:val="24"/>
                <w:szCs w:val="24"/>
              </w:rPr>
              <w:t>配网终端信息表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name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终端名称</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para7</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投运时间</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rPr>
              <w:lastRenderedPageBreak/>
              <w:t>if_stat_static</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是否通讯状态统计</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sz w:val="24"/>
                <w:szCs w:val="21"/>
              </w:rPr>
              <w:t>alarm.dms_comm_tem_gk</w:t>
            </w:r>
            <w:r w:rsidRPr="00454389">
              <w:rPr>
                <w:rFonts w:asciiTheme="minorEastAsia" w:hAnsiTheme="minorEastAsia" w:cs="Times New Roman" w:hint="eastAsia"/>
                <w:sz w:val="24"/>
                <w:szCs w:val="24"/>
              </w:rPr>
              <w:t>配网通讯终端工况登录表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rPr>
              <w:t>occur_time</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发生时间</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rPr>
              <w:t>status</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状态字,1，投入 4，退出</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rPr>
              <w:t>feeder_id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sz w:val="24"/>
                <w:szCs w:val="21"/>
              </w:rPr>
              <w:t>Areaindexinfo_new</w:t>
            </w:r>
            <w:r w:rsidRPr="00454389">
              <w:rPr>
                <w:rFonts w:asciiTheme="minorEastAsia" w:hAnsiTheme="minorEastAsia" w:cs="Times New Roman" w:hint="eastAsia"/>
                <w:sz w:val="24"/>
                <w:szCs w:val="24"/>
              </w:rPr>
              <w:t>区域表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b/>
                <w:bCs/>
              </w:rPr>
            </w:pPr>
            <w:r w:rsidRPr="00454389">
              <w:rPr>
                <w:rFonts w:asciiTheme="minorEastAsia" w:hAnsiTheme="minorEastAsia" w:hint="eastAsia"/>
              </w:rPr>
              <w:t>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parent_id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父区域orgid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osp.device_auth_manage</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sz w:val="24"/>
                <w:szCs w:val="24"/>
              </w:rPr>
              <w:t>orgid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所属区域orgid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sz w:val="24"/>
                <w:szCs w:val="24"/>
              </w:rPr>
              <w:t>deviceid</w:t>
            </w:r>
          </w:p>
        </w:tc>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bl>
    <w:p w:rsidR="00444A58" w:rsidRPr="00454389" w:rsidRDefault="00444A58">
      <w:pPr>
        <w:pStyle w:val="11"/>
        <w:ind w:left="720" w:firstLineChars="0" w:firstLine="0"/>
        <w:rPr>
          <w:rFonts w:asciiTheme="minorEastAsia" w:hAnsiTheme="minorEastAsia"/>
        </w:rPr>
      </w:pPr>
    </w:p>
    <w:p w:rsidR="00444A58" w:rsidRPr="00454389" w:rsidRDefault="003055EB">
      <w:pPr>
        <w:pStyle w:val="3"/>
        <w:rPr>
          <w:rFonts w:asciiTheme="minorEastAsia" w:hAnsiTheme="minorEastAsia" w:cs="Times New Roman"/>
        </w:rPr>
      </w:pPr>
      <w:bookmarkStart w:id="20" w:name="_Toc6558"/>
      <w:r w:rsidRPr="00454389">
        <w:rPr>
          <w:rFonts w:asciiTheme="minorEastAsia" w:hAnsiTheme="minorEastAsia" w:cs="Times New Roman" w:hint="eastAsia"/>
        </w:rPr>
        <w:t>2</w:t>
      </w:r>
      <w:r w:rsidRPr="00454389">
        <w:rPr>
          <w:rFonts w:asciiTheme="minorEastAsia" w:hAnsiTheme="minorEastAsia" w:cs="Times New Roman"/>
        </w:rPr>
        <w:t>.</w:t>
      </w:r>
      <w:r w:rsidRPr="00454389">
        <w:rPr>
          <w:rFonts w:asciiTheme="minorEastAsia" w:hAnsiTheme="minorEastAsia" w:cs="Times New Roman" w:hint="eastAsia"/>
        </w:rPr>
        <w:t>8</w:t>
      </w:r>
      <w:r w:rsidRPr="00454389">
        <w:rPr>
          <w:rFonts w:asciiTheme="minorEastAsia" w:hAnsiTheme="minorEastAsia" w:cs="Times New Roman"/>
        </w:rPr>
        <w:t>遥控</w:t>
      </w:r>
      <w:r w:rsidRPr="00454389">
        <w:rPr>
          <w:rFonts w:asciiTheme="minorEastAsia" w:hAnsiTheme="minorEastAsia" w:cs="Times New Roman" w:hint="eastAsia"/>
        </w:rPr>
        <w:t>成功率明细</w:t>
      </w:r>
      <w:bookmarkEnd w:id="20"/>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2.8.1功能需求</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sz w:val="24"/>
          <w:szCs w:val="21"/>
        </w:rPr>
        <w:t>遥控成功率明细</w:t>
      </w:r>
      <w:r w:rsidRPr="00454389">
        <w:rPr>
          <w:rFonts w:asciiTheme="minorEastAsia" w:hAnsiTheme="minorEastAsia" w:hint="eastAsia"/>
          <w:sz w:val="24"/>
          <w:szCs w:val="21"/>
        </w:rPr>
        <w:t>（时间、结果、遥控明细）</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符合以下条件的</w:t>
      </w:r>
      <w:r w:rsidRPr="00454389">
        <w:rPr>
          <w:rFonts w:asciiTheme="minorEastAsia" w:hAnsiTheme="minorEastAsia" w:cs="Times New Roman" w:hint="eastAsia"/>
          <w:sz w:val="24"/>
          <w:szCs w:val="24"/>
        </w:rPr>
        <w:t>为</w:t>
      </w:r>
      <w:r w:rsidRPr="00454389">
        <w:rPr>
          <w:rFonts w:asciiTheme="minorEastAsia" w:hAnsiTheme="minorEastAsia" w:cs="Times New Roman"/>
          <w:sz w:val="24"/>
          <w:szCs w:val="24"/>
        </w:rPr>
        <w:t>遥控成功记录。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w:t>
      </w:r>
      <w:r w:rsidRPr="00454389">
        <w:rPr>
          <w:rFonts w:asciiTheme="minorEastAsia" w:hAnsiTheme="minorEastAsia" w:cs="Times New Roman"/>
          <w:sz w:val="24"/>
          <w:szCs w:val="24"/>
        </w:rPr>
        <w:tab/>
        <w:t>遥控成功之前有对应的遥控执行记录。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b)</w:t>
      </w:r>
      <w:r w:rsidRPr="00454389">
        <w:rPr>
          <w:rFonts w:asciiTheme="minorEastAsia" w:hAnsiTheme="minorEastAsia" w:cs="Times New Roman"/>
          <w:sz w:val="24"/>
          <w:szCs w:val="24"/>
        </w:rPr>
        <w:tab/>
        <w:t>遥控成功之前有对应的SOE和对应的遥信变位记录。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符合以下条件的遥控失败记录。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w:t>
      </w:r>
      <w:r w:rsidRPr="00454389">
        <w:rPr>
          <w:rFonts w:asciiTheme="minorEastAsia" w:hAnsiTheme="minorEastAsia" w:cs="Times New Roman"/>
          <w:sz w:val="24"/>
          <w:szCs w:val="24"/>
        </w:rPr>
        <w:tab/>
        <w:t>五分钟内，遥控失败一次或两次且之后没有遥控成功记录的，算一次遥控失败。</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b)</w:t>
      </w:r>
      <w:r w:rsidRPr="00454389">
        <w:rPr>
          <w:rFonts w:asciiTheme="minorEastAsia" w:hAnsiTheme="minorEastAsia" w:cs="Times New Roman"/>
          <w:sz w:val="24"/>
          <w:szCs w:val="24"/>
        </w:rPr>
        <w:tab/>
        <w:t>五分钟内，遥控失败两次以上的算一次遥控失败。</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1）统计两个域的数据，一个if_zf_gw（新一代主站暂时没有）,一个</w:t>
      </w:r>
      <w:r w:rsidRPr="00454389">
        <w:rPr>
          <w:rFonts w:asciiTheme="minorEastAsia" w:hAnsiTheme="minorEastAsia" w:cs="Times New Roman"/>
          <w:sz w:val="24"/>
          <w:szCs w:val="24"/>
        </w:rPr>
        <w:t>if_stat_static</w:t>
      </w:r>
      <w:r w:rsidRPr="00454389">
        <w:rPr>
          <w:rFonts w:asciiTheme="minorEastAsia" w:hAnsiTheme="minorEastAsia" w:cs="Times New Roman" w:hint="eastAsia"/>
          <w:sz w:val="24"/>
          <w:szCs w:val="24"/>
        </w:rPr>
        <w:t>（是否参与终端统计）</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判断是否有if_zf_gw该域，若无则统计</w:t>
      </w:r>
      <w:r w:rsidRPr="00454389">
        <w:rPr>
          <w:rFonts w:asciiTheme="minorEastAsia" w:hAnsiTheme="minorEastAsia" w:cs="Times New Roman"/>
          <w:sz w:val="24"/>
          <w:szCs w:val="24"/>
        </w:rPr>
        <w:t>if_stat_static</w:t>
      </w:r>
      <w:r w:rsidRPr="00454389">
        <w:rPr>
          <w:rFonts w:asciiTheme="minorEastAsia" w:hAnsiTheme="minorEastAsia" w:cs="Times New Roman" w:hint="eastAsia"/>
          <w:sz w:val="24"/>
          <w:szCs w:val="24"/>
        </w:rPr>
        <w:t>为1 的所有数据：</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select column_id from sys_column_info where table_id=13510 and </w:t>
      </w:r>
      <w:r w:rsidRPr="00454389">
        <w:rPr>
          <w:rFonts w:asciiTheme="minorEastAsia" w:hAnsiTheme="minorEastAsia" w:cs="Times New Roman"/>
          <w:sz w:val="24"/>
          <w:szCs w:val="24"/>
        </w:rPr>
        <w:lastRenderedPageBreak/>
        <w:t>column_name_eng='</w:t>
      </w:r>
      <w:r w:rsidRPr="00454389">
        <w:rPr>
          <w:rFonts w:asciiTheme="minorEastAsia" w:hAnsiTheme="minorEastAsia" w:cs="Times New Roman" w:hint="eastAsia"/>
          <w:sz w:val="24"/>
          <w:szCs w:val="24"/>
        </w:rPr>
        <w:t>if_zf_gw</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2）查询数据</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t>查询在统计范围和指定的时间内，控制操作告警表中量测id、发生时间，状态和内容，并且该量测id要在配网下行遥控信息表中有记录。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select meas_id,occur_time,a.status,content from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(select * from alarm.dms_op_ctrl where status in (6,7)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and occur_time&gt;=to_date(</w:t>
      </w:r>
      <w:r w:rsidRPr="00454389">
        <w:rPr>
          <w:rFonts w:asciiTheme="minorEastAsia" w:hAnsiTheme="minorEastAsia" w:cs="Times New Roman" w:hint="eastAsia"/>
          <w:sz w:val="24"/>
          <w:szCs w:val="24"/>
        </w:rPr>
        <w:t>starttime</w:t>
      </w:r>
      <w:r w:rsidRPr="00454389">
        <w:rPr>
          <w:rFonts w:asciiTheme="minorEastAsia" w:hAnsiTheme="minorEastAsia" w:cs="Times New Roman"/>
          <w:sz w:val="24"/>
          <w:szCs w:val="24"/>
        </w:rPr>
        <w:t xml:space="preserve">,'yyyy-mm-dd hh24:mi:ss')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and occur_time&lt;to_date(</w:t>
      </w:r>
      <w:r w:rsidRPr="00454389">
        <w:rPr>
          <w:rFonts w:asciiTheme="minorEastAsia" w:hAnsiTheme="minorEastAsia" w:cs="Times New Roman" w:hint="eastAsia"/>
          <w:sz w:val="24"/>
          <w:szCs w:val="24"/>
        </w:rPr>
        <w:t>endtime</w:t>
      </w:r>
      <w:r w:rsidRPr="00454389">
        <w:rPr>
          <w:rFonts w:asciiTheme="minorEastAsia" w:hAnsiTheme="minorEastAsia" w:cs="Times New Roman"/>
          <w:sz w:val="24"/>
          <w:szCs w:val="24"/>
        </w:rPr>
        <w:t xml:space="preserve">,'yyyy-mm-dd hh24:mi:ss')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andtrunc(bit_op_and(meas_id,(power(2,16)-1)*power(2,48))/power(2,48))=13502) a left join dms_send_dc b on meas_id=psid where b.tem_id in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(select id from dms_terminal_info where bit_op_and(</w:t>
      </w:r>
      <w:r w:rsidRPr="00454389">
        <w:rPr>
          <w:rFonts w:asciiTheme="minorEastAsia" w:hAnsiTheme="minorEastAsia" w:cs="Times New Roman" w:hint="eastAsia"/>
          <w:sz w:val="24"/>
          <w:szCs w:val="24"/>
        </w:rPr>
        <w:t xml:space="preserve">if_zf_gw or </w:t>
      </w:r>
      <w:r w:rsidRPr="00454389">
        <w:rPr>
          <w:rFonts w:asciiTheme="minorEastAsia" w:hAnsiTheme="minorEastAsia" w:cs="Times New Roman"/>
          <w:sz w:val="24"/>
          <w:szCs w:val="24"/>
        </w:rPr>
        <w:t>if_stat_static,1)=1) order by meas_id,occur_time</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3）计算遥控成功和失败的记录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t>首先判断符合失败条件的所有记录。</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t>其它根据sql查询结果得出遥控失败或者成功。</w:t>
      </w:r>
    </w:p>
    <w:p w:rsidR="00444A58" w:rsidRPr="00454389" w:rsidRDefault="003055EB">
      <w:pPr>
        <w:pStyle w:val="4"/>
        <w:ind w:left="147"/>
        <w:rPr>
          <w:rFonts w:asciiTheme="minorEastAsia" w:eastAsiaTheme="minorEastAsia" w:hAnsiTheme="minorEastAsia"/>
        </w:rPr>
      </w:pPr>
      <w:r w:rsidRPr="00454389">
        <w:rPr>
          <w:rFonts w:asciiTheme="minorEastAsia" w:eastAsiaTheme="minorEastAsia" w:hAnsiTheme="minorEastAsia" w:hint="eastAsia"/>
        </w:rPr>
        <w:t>2.8.2数据来源</w:t>
      </w:r>
    </w:p>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数据表：dms_terminal_info，dms_send_dc，alarm.dms_op_ctrl</w:t>
      </w:r>
    </w:p>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查询dms_op_ctrl中某时间段内yk_id为开关的数据信息，并且需要在dms_op_ctrl表中找到该yk_id,同时符合</w:t>
      </w:r>
      <w:r w:rsidRPr="00454389">
        <w:rPr>
          <w:rFonts w:asciiTheme="minorEastAsia" w:hAnsiTheme="minorEastAsia"/>
          <w:sz w:val="24"/>
          <w:szCs w:val="21"/>
        </w:rPr>
        <w:t>dms_cb_device</w:t>
      </w:r>
      <w:r w:rsidRPr="00454389">
        <w:rPr>
          <w:rFonts w:asciiTheme="minorEastAsia" w:hAnsiTheme="minorEastAsia" w:hint="eastAsia"/>
          <w:sz w:val="24"/>
          <w:szCs w:val="21"/>
        </w:rPr>
        <w:t>表中</w:t>
      </w:r>
      <w:r w:rsidRPr="00454389">
        <w:rPr>
          <w:rFonts w:asciiTheme="minorEastAsia" w:hAnsiTheme="minorEastAsia"/>
          <w:sz w:val="24"/>
          <w:szCs w:val="21"/>
        </w:rPr>
        <w:t>yk_id=brk_id</w:t>
      </w:r>
      <w:r w:rsidRPr="00454389">
        <w:rPr>
          <w:rFonts w:asciiTheme="minorEastAsia" w:hAnsiTheme="minorEastAsia" w:hint="eastAsia"/>
          <w:sz w:val="24"/>
          <w:szCs w:val="21"/>
        </w:rPr>
        <w:t>条件</w:t>
      </w:r>
    </w:p>
    <w:tbl>
      <w:tblPr>
        <w:tblStyle w:val="ab"/>
        <w:tblW w:w="6242" w:type="dxa"/>
        <w:tblInd w:w="250" w:type="dxa"/>
        <w:tblLayout w:type="fixed"/>
        <w:tblLook w:val="04A0"/>
      </w:tblPr>
      <w:tblGrid>
        <w:gridCol w:w="3246"/>
        <w:gridCol w:w="2996"/>
      </w:tblGrid>
      <w:tr w:rsidR="00444A58" w:rsidRPr="00454389">
        <w:trPr>
          <w:trHeight w:val="468"/>
        </w:trPr>
        <w:tc>
          <w:tcPr>
            <w:tcW w:w="6242"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dms_terminal_info</w:t>
            </w:r>
            <w:r w:rsidRPr="00454389">
              <w:rPr>
                <w:rFonts w:asciiTheme="minorEastAsia" w:hAnsiTheme="minorEastAsia" w:hint="eastAsia"/>
                <w:sz w:val="24"/>
                <w:szCs w:val="21"/>
              </w:rPr>
              <w:t>配网终端信息表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id</w:t>
            </w:r>
          </w:p>
        </w:tc>
        <w:tc>
          <w:tcPr>
            <w:tcW w:w="299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终端ID</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rPr>
              <w:t>if_stat_static</w:t>
            </w:r>
          </w:p>
        </w:tc>
        <w:tc>
          <w:tcPr>
            <w:tcW w:w="299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是否通讯状态统计</w:t>
            </w:r>
          </w:p>
        </w:tc>
      </w:tr>
      <w:tr w:rsidR="00444A58" w:rsidRPr="00454389">
        <w:trPr>
          <w:trHeight w:val="480"/>
        </w:trPr>
        <w:tc>
          <w:tcPr>
            <w:tcW w:w="3246"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sz w:val="24"/>
                <w:szCs w:val="21"/>
              </w:rPr>
              <w:t>相关字段(dms_send_dc)</w:t>
            </w:r>
          </w:p>
        </w:tc>
        <w:tc>
          <w:tcPr>
            <w:tcW w:w="2996"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配网下行遥控信息表</w:t>
            </w:r>
          </w:p>
        </w:tc>
      </w:tr>
      <w:tr w:rsidR="00444A58" w:rsidRPr="00454389">
        <w:trPr>
          <w:trHeight w:val="468"/>
        </w:trPr>
        <w:tc>
          <w:tcPr>
            <w:tcW w:w="324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t>psid</w:t>
            </w:r>
          </w:p>
        </w:tc>
        <w:tc>
          <w:tcPr>
            <w:tcW w:w="299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数据点名</w:t>
            </w:r>
          </w:p>
        </w:tc>
      </w:tr>
      <w:tr w:rsidR="00444A58" w:rsidRPr="00454389">
        <w:trPr>
          <w:trHeight w:val="468"/>
        </w:trPr>
        <w:tc>
          <w:tcPr>
            <w:tcW w:w="6242"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alarm.dms_op_ctrl</w:t>
            </w:r>
            <w:r w:rsidRPr="00454389">
              <w:rPr>
                <w:rFonts w:asciiTheme="minorEastAsia" w:hAnsiTheme="minorEastAsia" w:hint="eastAsia"/>
                <w:sz w:val="24"/>
                <w:szCs w:val="21"/>
              </w:rPr>
              <w:t>配网控制操作告警表</w:t>
            </w:r>
          </w:p>
        </w:tc>
      </w:tr>
      <w:tr w:rsidR="00444A58" w:rsidRPr="00454389">
        <w:trPr>
          <w:trHeight w:val="480"/>
        </w:trPr>
        <w:tc>
          <w:tcPr>
            <w:tcW w:w="324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t>occur_time</w:t>
            </w:r>
          </w:p>
        </w:tc>
        <w:tc>
          <w:tcPr>
            <w:tcW w:w="299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发生时间</w:t>
            </w:r>
          </w:p>
        </w:tc>
      </w:tr>
      <w:tr w:rsidR="00444A58" w:rsidRPr="00454389">
        <w:trPr>
          <w:trHeight w:val="480"/>
        </w:trPr>
        <w:tc>
          <w:tcPr>
            <w:tcW w:w="324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lastRenderedPageBreak/>
              <w:t>content</w:t>
            </w:r>
          </w:p>
        </w:tc>
        <w:tc>
          <w:tcPr>
            <w:tcW w:w="299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内容</w:t>
            </w:r>
          </w:p>
        </w:tc>
      </w:tr>
      <w:tr w:rsidR="00444A58" w:rsidRPr="00454389">
        <w:trPr>
          <w:trHeight w:val="480"/>
        </w:trPr>
        <w:tc>
          <w:tcPr>
            <w:tcW w:w="324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t>status</w:t>
            </w:r>
          </w:p>
        </w:tc>
        <w:tc>
          <w:tcPr>
            <w:tcW w:w="299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7，成功 6 失败</w:t>
            </w:r>
          </w:p>
        </w:tc>
      </w:tr>
      <w:tr w:rsidR="00444A58" w:rsidRPr="00454389">
        <w:trPr>
          <w:trHeight w:val="480"/>
        </w:trPr>
        <w:tc>
          <w:tcPr>
            <w:tcW w:w="324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t>meas_id</w:t>
            </w:r>
          </w:p>
        </w:tc>
        <w:tc>
          <w:tcPr>
            <w:tcW w:w="2996"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量测ID</w:t>
            </w:r>
          </w:p>
        </w:tc>
      </w:tr>
    </w:tbl>
    <w:p w:rsidR="00444A58" w:rsidRPr="00454389" w:rsidRDefault="003055EB">
      <w:pPr>
        <w:pStyle w:val="3"/>
        <w:rPr>
          <w:rFonts w:asciiTheme="minorEastAsia" w:hAnsiTheme="minorEastAsia" w:cs="Times New Roman"/>
        </w:rPr>
      </w:pPr>
      <w:bookmarkStart w:id="21" w:name="_Toc29927"/>
      <w:r w:rsidRPr="00454389">
        <w:rPr>
          <w:rFonts w:asciiTheme="minorEastAsia" w:hAnsiTheme="minorEastAsia" w:cs="Times New Roman" w:hint="eastAsia"/>
        </w:rPr>
        <w:t>2</w:t>
      </w:r>
      <w:r w:rsidRPr="00454389">
        <w:rPr>
          <w:rFonts w:asciiTheme="minorEastAsia" w:hAnsiTheme="minorEastAsia" w:cs="Times New Roman"/>
        </w:rPr>
        <w:t>.</w:t>
      </w:r>
      <w:r w:rsidRPr="00454389">
        <w:rPr>
          <w:rFonts w:asciiTheme="minorEastAsia" w:hAnsiTheme="minorEastAsia" w:cs="Times New Roman" w:hint="eastAsia"/>
        </w:rPr>
        <w:t>9遥控使用率明细</w:t>
      </w:r>
      <w:bookmarkEnd w:id="21"/>
    </w:p>
    <w:p w:rsidR="00444A58" w:rsidRPr="00454389" w:rsidRDefault="003055EB">
      <w:pPr>
        <w:rPr>
          <w:rFonts w:asciiTheme="minorEastAsia" w:hAnsiTheme="minorEastAsia"/>
          <w:highlight w:val="red"/>
        </w:rPr>
      </w:pPr>
      <w:r w:rsidRPr="00454389">
        <w:rPr>
          <w:rFonts w:asciiTheme="minorEastAsia" w:hAnsiTheme="minorEastAsia" w:cs="Times New Roman" w:hint="eastAsia"/>
          <w:highlight w:val="red"/>
        </w:rPr>
        <w:t>北京版本缺少任务视角相关（郁楠+瞿浩）</w:t>
      </w: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2.9.1功能需求</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遥控使用率明细</w:t>
      </w:r>
      <w:r w:rsidRPr="00454389">
        <w:rPr>
          <w:rFonts w:asciiTheme="minorEastAsia" w:hAnsiTheme="minorEastAsia" w:hint="eastAsia"/>
          <w:sz w:val="24"/>
          <w:szCs w:val="21"/>
        </w:rPr>
        <w:t>（时间、原因、开关类型、变位明细）；其中原因分为遥控和遥信变位。</w:t>
      </w:r>
    </w:p>
    <w:p w:rsidR="00444A58" w:rsidRPr="00454389" w:rsidRDefault="003055EB">
      <w:pPr>
        <w:rPr>
          <w:rFonts w:asciiTheme="minorEastAsia" w:hAnsiTheme="minorEastAsia"/>
        </w:rPr>
      </w:pPr>
      <w:r w:rsidRPr="00454389">
        <w:rPr>
          <w:rFonts w:asciiTheme="minorEastAsia" w:hAnsiTheme="minorEastAsia" w:hint="eastAsia"/>
          <w:sz w:val="24"/>
          <w:szCs w:val="21"/>
        </w:rPr>
        <w:t>其中过滤遥信变位抖动情况。</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遥信变位次数：三遥开关的遥信变位过滤抖动之后的次数。</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遥信变位过滤抖动：</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w:t>
      </w:r>
      <w:r w:rsidRPr="00454389">
        <w:rPr>
          <w:rFonts w:asciiTheme="minorEastAsia" w:hAnsiTheme="minorEastAsia" w:cs="Times New Roman"/>
          <w:sz w:val="24"/>
          <w:szCs w:val="24"/>
        </w:rPr>
        <w:tab/>
        <w:t>15s内变位次数达4次及以上。</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b)</w:t>
      </w:r>
      <w:r w:rsidRPr="00454389">
        <w:rPr>
          <w:rFonts w:asciiTheme="minorEastAsia" w:hAnsiTheme="minorEastAsia" w:cs="Times New Roman"/>
          <w:sz w:val="24"/>
          <w:szCs w:val="24"/>
        </w:rPr>
        <w:tab/>
        <w:t>15s内变位次数4次以下的，连续的分或合合并为一条。</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c)  b中合并成不同两条想个时间在3s内过滤掉</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查询过程如下：</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1）统计两个域的数据，一个if_zf_gw（新一代主站暂时没有）,一个</w:t>
      </w:r>
      <w:r w:rsidRPr="00454389">
        <w:rPr>
          <w:rFonts w:asciiTheme="minorEastAsia" w:hAnsiTheme="minorEastAsia" w:cs="Times New Roman"/>
          <w:sz w:val="24"/>
          <w:szCs w:val="24"/>
        </w:rPr>
        <w:t>if_stat_static</w:t>
      </w:r>
      <w:r w:rsidRPr="00454389">
        <w:rPr>
          <w:rFonts w:asciiTheme="minorEastAsia" w:hAnsiTheme="minorEastAsia" w:cs="Times New Roman" w:hint="eastAsia"/>
          <w:sz w:val="24"/>
          <w:szCs w:val="24"/>
        </w:rPr>
        <w:t>（是否参与终端统计）</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判断是否有if_zf_gw该域，若无则统计</w:t>
      </w:r>
      <w:r w:rsidRPr="00454389">
        <w:rPr>
          <w:rFonts w:asciiTheme="minorEastAsia" w:hAnsiTheme="minorEastAsia" w:cs="Times New Roman"/>
          <w:sz w:val="24"/>
          <w:szCs w:val="24"/>
        </w:rPr>
        <w:t>if_stat_static</w:t>
      </w:r>
      <w:r w:rsidRPr="00454389">
        <w:rPr>
          <w:rFonts w:asciiTheme="minorEastAsia" w:hAnsiTheme="minorEastAsia" w:cs="Times New Roman" w:hint="eastAsia"/>
          <w:sz w:val="24"/>
          <w:szCs w:val="24"/>
        </w:rPr>
        <w:t>为1 的所有数据：</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select column_id from sys_column_info where table_id=13510 and column_name_eng='</w:t>
      </w:r>
      <w:r w:rsidRPr="00454389">
        <w:rPr>
          <w:rFonts w:asciiTheme="minorEastAsia" w:hAnsiTheme="minorEastAsia" w:cs="Times New Roman" w:hint="eastAsia"/>
          <w:sz w:val="24"/>
          <w:szCs w:val="24"/>
        </w:rPr>
        <w:t>if_zf_gw</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2）查询所有设备对应开关类型</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select id,decode(display_value,null,'未知',display_value) from dms_cb_device</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left join (select actual_value,display_value from sys_menu_info where menu_name=</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(select menu_name from sys_column_info where table_id=13502 and column_name_eng='brk_type'))onactual_value=brk_type order by id</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lastRenderedPageBreak/>
        <w:t>3）查询满足条件的遥信变位告警表数据</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select </w:t>
      </w:r>
      <w:r w:rsidRPr="00454389">
        <w:rPr>
          <w:rFonts w:asciiTheme="minorEastAsia" w:hAnsiTheme="minorEastAsia" w:cs="Times New Roman" w:hint="eastAsia"/>
          <w:sz w:val="24"/>
          <w:szCs w:val="24"/>
        </w:rPr>
        <w:t>long2_to_long1(</w:t>
      </w:r>
      <w:r w:rsidRPr="00454389">
        <w:rPr>
          <w:rFonts w:asciiTheme="minorEastAsia" w:hAnsiTheme="minorEastAsia" w:cs="Times New Roman"/>
          <w:sz w:val="24"/>
          <w:szCs w:val="24"/>
        </w:rPr>
        <w:t>c.yx_id</w:t>
      </w:r>
      <w:r w:rsidRPr="00454389">
        <w:rPr>
          <w:rFonts w:asciiTheme="minorEastAsia" w:hAnsiTheme="minorEastAsia" w:cs="Times New Roman" w:hint="eastAsia"/>
          <w:sz w:val="24"/>
          <w:szCs w:val="24"/>
        </w:rPr>
        <w:t>)</w:t>
      </w:r>
      <w:r w:rsidRPr="00454389">
        <w:rPr>
          <w:rFonts w:asciiTheme="minorEastAsia" w:hAnsiTheme="minorEastAsia" w:cs="Times New Roman"/>
          <w:sz w:val="24"/>
          <w:szCs w:val="24"/>
        </w:rPr>
        <w:t xml:space="preserve">,occur_time,c.status,content from (select a.yx_id,a.status,content,occur_time from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(select yx_id,status,content,occur_time from alarm.dms_yx_bw where status in (1,2,24)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and occur_time&gt;=to_date(</w:t>
      </w:r>
      <w:r w:rsidRPr="00454389">
        <w:rPr>
          <w:rFonts w:asciiTheme="minorEastAsia" w:hAnsiTheme="minorEastAsia" w:cs="Times New Roman" w:hint="eastAsia"/>
          <w:sz w:val="24"/>
          <w:szCs w:val="24"/>
        </w:rPr>
        <w:t>startdate</w:t>
      </w:r>
      <w:r w:rsidRPr="00454389">
        <w:rPr>
          <w:rFonts w:asciiTheme="minorEastAsia" w:hAnsiTheme="minorEastAsia" w:cs="Times New Roman"/>
          <w:sz w:val="24"/>
          <w:szCs w:val="24"/>
        </w:rPr>
        <w:t xml:space="preserve">,'yyyy-mm-dd hh24:mi:ss')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and occur_time&lt;=to_</w:t>
      </w:r>
      <w:r w:rsidRPr="00454389">
        <w:rPr>
          <w:rFonts w:asciiTheme="minorEastAsia" w:hAnsiTheme="minorEastAsia" w:cs="Times New Roman" w:hint="eastAsia"/>
          <w:sz w:val="24"/>
          <w:szCs w:val="24"/>
        </w:rPr>
        <w:t xml:space="preserve">date(enddate, 'yyyy-mm-dd hh24:mi:ss')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 xml:space="preserve">and content not like '%(模拟)%'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and trunc(bit_op_and(yx_id,(power(2,16)-1)*power(2,48))/power(2,48))=13502 and trunc(bit_op_and(yx_id,(power(2,16)-1)*power(2,32))/power(2,32))=40) a left join dms_send_dc b on a.yx_id=b.psi</w:t>
      </w:r>
      <w:r w:rsidRPr="00454389">
        <w:rPr>
          <w:rFonts w:asciiTheme="minorEastAsia" w:hAnsiTheme="minorEastAsia" w:cs="Times New Roman"/>
          <w:sz w:val="24"/>
          <w:szCs w:val="24"/>
        </w:rPr>
        <w:t xml:space="preserve">d where index_no&gt;-1) c </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left join dms_fes_yx_define d on c.yx_id=d.yx_id</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 xml:space="preserve">left join dms_channel_info e on </w:t>
      </w:r>
      <w:r w:rsidRPr="00454389">
        <w:rPr>
          <w:rFonts w:asciiTheme="minorEastAsia" w:hAnsiTheme="minorEastAsia" w:cs="Times New Roman" w:hint="eastAsia"/>
          <w:sz w:val="24"/>
          <w:szCs w:val="24"/>
        </w:rPr>
        <w:t>d.</w:t>
      </w:r>
      <w:r w:rsidRPr="00454389">
        <w:rPr>
          <w:rFonts w:asciiTheme="minorEastAsia" w:hAnsiTheme="minorEastAsia" w:cs="Times New Roman"/>
          <w:sz w:val="24"/>
          <w:szCs w:val="24"/>
        </w:rPr>
        <w:t>chan_id1=e.id where e.terminal_id in (select id from dms_terminal_info where bit_op_and(</w:t>
      </w:r>
      <w:r w:rsidRPr="00454389">
        <w:rPr>
          <w:rFonts w:asciiTheme="minorEastAsia" w:hAnsiTheme="minorEastAsia" w:cs="Times New Roman" w:hint="eastAsia"/>
          <w:sz w:val="24"/>
          <w:szCs w:val="24"/>
        </w:rPr>
        <w:t xml:space="preserve">if_zf_gw or </w:t>
      </w:r>
      <w:r w:rsidRPr="00454389">
        <w:rPr>
          <w:rFonts w:asciiTheme="minorEastAsia" w:hAnsiTheme="minorEastAsia" w:cs="Times New Roman"/>
          <w:sz w:val="24"/>
          <w:szCs w:val="24"/>
        </w:rPr>
        <w:t>if_stat_static,1)=1) order by yx_id,occur_time</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4）获取遥信map和遥控map，其中遥信map需要过滤遥信变位抖动。</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r>
      <w:r w:rsidRPr="00454389">
        <w:rPr>
          <w:rFonts w:asciiTheme="minorEastAsia" w:hAnsiTheme="minorEastAsia" w:cs="Times New Roman"/>
          <w:sz w:val="24"/>
          <w:szCs w:val="24"/>
        </w:rPr>
        <w:t>getYxbwinfo</w:t>
      </w:r>
      <w:r w:rsidRPr="00454389">
        <w:rPr>
          <w:rFonts w:asciiTheme="minorEastAsia" w:hAnsiTheme="minorEastAsia" w:cs="Times New Roman" w:hint="eastAsia"/>
          <w:sz w:val="24"/>
          <w:szCs w:val="24"/>
        </w:rPr>
        <w:t>（）;</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t>yxmap数据对应原因：遥信变位</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ab/>
        <w:t>ykmap数据对应原因：遥控</w:t>
      </w: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2.9.2数据来源</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数据表：dms_cb_device，alarm.dms_yx_bw，dms_send_dc，dms_fes_yx_define，dms_channel_info</w:t>
      </w:r>
    </w:p>
    <w:tbl>
      <w:tblPr>
        <w:tblStyle w:val="ab"/>
        <w:tblW w:w="6492" w:type="dxa"/>
        <w:tblInd w:w="250" w:type="dxa"/>
        <w:tblLayout w:type="fixed"/>
        <w:tblLook w:val="04A0"/>
      </w:tblPr>
      <w:tblGrid>
        <w:gridCol w:w="3402"/>
        <w:gridCol w:w="3090"/>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dms_terminal_info</w:t>
            </w:r>
            <w:r w:rsidRPr="00454389">
              <w:rPr>
                <w:rFonts w:asciiTheme="minorEastAsia" w:hAnsiTheme="minorEastAsia" w:hint="eastAsia"/>
                <w:sz w:val="24"/>
                <w:szCs w:val="21"/>
              </w:rPr>
              <w:t>配网终端信息表</w:t>
            </w:r>
          </w:p>
        </w:tc>
      </w:tr>
      <w:tr w:rsidR="00444A58" w:rsidRPr="00454389">
        <w:trPr>
          <w:trHeight w:val="468"/>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终端ID</w:t>
            </w:r>
          </w:p>
        </w:tc>
      </w:tr>
      <w:tr w:rsidR="00444A58" w:rsidRPr="00454389">
        <w:trPr>
          <w:trHeight w:val="480"/>
        </w:trPr>
        <w:tc>
          <w:tcPr>
            <w:tcW w:w="3402" w:type="dxa"/>
          </w:tcPr>
          <w:p w:rsidR="00444A58" w:rsidRPr="00454389" w:rsidRDefault="003055EB">
            <w:pPr>
              <w:spacing w:line="480" w:lineRule="exact"/>
              <w:rPr>
                <w:rFonts w:asciiTheme="minorEastAsia" w:hAnsiTheme="minorEastAsia"/>
              </w:rPr>
            </w:pPr>
            <w:r w:rsidRPr="00454389">
              <w:rPr>
                <w:rFonts w:asciiTheme="minorEastAsia" w:hAnsiTheme="minorEastAsia"/>
              </w:rPr>
              <w:t>if_stat_static</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是否通讯状态统计</w:t>
            </w:r>
          </w:p>
        </w:tc>
      </w:tr>
      <w:tr w:rsidR="00444A58" w:rsidRPr="00454389">
        <w:trPr>
          <w:trHeight w:val="9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lastRenderedPageBreak/>
              <w:t>alarm.dms_yx_bw</w:t>
            </w:r>
            <w:r w:rsidRPr="00454389">
              <w:rPr>
                <w:rFonts w:asciiTheme="minorEastAsia" w:hAnsiTheme="minorEastAsia" w:cs="Times New Roman" w:hint="eastAsia"/>
                <w:sz w:val="24"/>
                <w:szCs w:val="24"/>
              </w:rPr>
              <w:t>配网遥信变位告警表</w:t>
            </w:r>
          </w:p>
        </w:tc>
      </w:tr>
      <w:tr w:rsidR="00444A58" w:rsidRPr="00454389">
        <w:trPr>
          <w:trHeight w:val="468"/>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w:t>
            </w:r>
            <w:r w:rsidRPr="00454389">
              <w:rPr>
                <w:rFonts w:asciiTheme="minorEastAsia" w:hAnsiTheme="minorEastAsia" w:cs="Times New Roman" w:hint="eastAsia"/>
                <w:sz w:val="24"/>
                <w:szCs w:val="24"/>
              </w:rPr>
              <w:t>x</w:t>
            </w:r>
            <w:r w:rsidRPr="00454389">
              <w:rPr>
                <w:rFonts w:asciiTheme="minorEastAsia" w:hAnsiTheme="minorEastAsia" w:cs="Times New Roman"/>
                <w:sz w:val="24"/>
                <w:szCs w:val="24"/>
              </w:rPr>
              <w:t>_id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遥信ID</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occur_time</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发生时间</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content</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内容</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status</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1,分闸</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2合闸</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24变位（遥控）</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b/>
                <w:bCs/>
                <w:sz w:val="24"/>
                <w:szCs w:val="21"/>
              </w:rPr>
              <w:t>dms_send_dc</w:t>
            </w:r>
            <w:r w:rsidRPr="00454389">
              <w:rPr>
                <w:rFonts w:asciiTheme="minorEastAsia" w:hAnsiTheme="minorEastAsia" w:cs="Times New Roman" w:hint="eastAsia"/>
                <w:sz w:val="24"/>
                <w:szCs w:val="24"/>
              </w:rPr>
              <w:t>配网下行遥控信息表</w:t>
            </w:r>
          </w:p>
        </w:tc>
      </w:tr>
      <w:tr w:rsidR="00444A58" w:rsidRPr="00454389">
        <w:trPr>
          <w:trHeight w:val="468"/>
        </w:trPr>
        <w:tc>
          <w:tcPr>
            <w:tcW w:w="3402"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sz w:val="24"/>
                <w:szCs w:val="21"/>
              </w:rPr>
              <w:t>psid</w:t>
            </w:r>
          </w:p>
        </w:tc>
        <w:tc>
          <w:tcPr>
            <w:tcW w:w="309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数据点名</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b/>
                <w:bCs/>
                <w:sz w:val="24"/>
                <w:szCs w:val="24"/>
              </w:rPr>
              <w:t>dms_fes_yx_define</w:t>
            </w:r>
            <w:r w:rsidRPr="00454389">
              <w:rPr>
                <w:rFonts w:asciiTheme="minorEastAsia" w:hAnsiTheme="minorEastAsia" w:hint="eastAsia"/>
                <w:sz w:val="24"/>
                <w:szCs w:val="21"/>
              </w:rPr>
              <w:t>配网前置遥信定义表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yx_id</w:t>
            </w:r>
          </w:p>
        </w:tc>
        <w:tc>
          <w:tcPr>
            <w:tcW w:w="3090"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遥信ID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dms_channel_info</w:t>
            </w:r>
            <w:r w:rsidRPr="00454389">
              <w:rPr>
                <w:rFonts w:asciiTheme="minorEastAsia" w:hAnsiTheme="minorEastAsia" w:cs="Times New Roman" w:hint="eastAsia"/>
                <w:sz w:val="24"/>
                <w:szCs w:val="24"/>
              </w:rPr>
              <w:t>配网通道表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通道ID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b/>
                <w:bCs/>
                <w:sz w:val="24"/>
                <w:szCs w:val="24"/>
              </w:rPr>
              <w:t>dms_cb_device</w:t>
            </w:r>
            <w:r w:rsidRPr="00454389">
              <w:rPr>
                <w:rFonts w:asciiTheme="minorEastAsia" w:hAnsiTheme="minorEastAsia" w:cs="Times New Roman" w:hint="eastAsia"/>
                <w:sz w:val="24"/>
                <w:szCs w:val="24"/>
              </w:rPr>
              <w:t>配网开关表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开关ID号</w:t>
            </w:r>
          </w:p>
        </w:tc>
      </w:tr>
    </w:tbl>
    <w:p w:rsidR="00444A58" w:rsidRPr="00454389" w:rsidRDefault="003055EB">
      <w:pPr>
        <w:pStyle w:val="3"/>
        <w:rPr>
          <w:rFonts w:asciiTheme="minorEastAsia" w:hAnsiTheme="minorEastAsia" w:cs="Times New Roman"/>
        </w:rPr>
      </w:pPr>
      <w:bookmarkStart w:id="22" w:name="_Toc1974"/>
      <w:r w:rsidRPr="00454389">
        <w:rPr>
          <w:rFonts w:asciiTheme="minorEastAsia" w:hAnsiTheme="minorEastAsia" w:cs="Times New Roman" w:hint="eastAsia"/>
        </w:rPr>
        <w:t>2</w:t>
      </w:r>
      <w:r w:rsidRPr="00454389">
        <w:rPr>
          <w:rFonts w:asciiTheme="minorEastAsia" w:hAnsiTheme="minorEastAsia" w:cs="Times New Roman"/>
        </w:rPr>
        <w:t>.</w:t>
      </w:r>
      <w:r w:rsidRPr="00454389">
        <w:rPr>
          <w:rFonts w:asciiTheme="minorEastAsia" w:hAnsiTheme="minorEastAsia" w:cs="Times New Roman" w:hint="eastAsia"/>
        </w:rPr>
        <w:t>10遥信动作正确率</w:t>
      </w:r>
      <w:bookmarkEnd w:id="22"/>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2.10.1 功能需求</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遥信动作正确率明细（时间、结果、SOE明细）</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其中结果显示有无SOE匹配。</w:t>
      </w:r>
    </w:p>
    <w:p w:rsidR="00444A58" w:rsidRPr="00454389" w:rsidRDefault="003055EB">
      <w:pPr>
        <w:rPr>
          <w:rFonts w:asciiTheme="minorEastAsia" w:hAnsiTheme="minorEastAsia"/>
          <w:sz w:val="24"/>
          <w:szCs w:val="21"/>
        </w:rPr>
      </w:pPr>
      <w:r w:rsidRPr="00454389">
        <w:rPr>
          <w:rFonts w:asciiTheme="minorEastAsia" w:hAnsiTheme="minorEastAsia"/>
          <w:sz w:val="24"/>
          <w:szCs w:val="21"/>
          <w:highlight w:val="yellow"/>
        </w:rPr>
        <w:t>遥信变位匹配SOE规则</w:t>
      </w:r>
      <w:r w:rsidRPr="00454389">
        <w:rPr>
          <w:rFonts w:asciiTheme="minorEastAsia" w:hAnsiTheme="minorEastAsia"/>
          <w:sz w:val="24"/>
          <w:szCs w:val="21"/>
        </w:rPr>
        <w:t>：</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SOE时间早于遥信变位时间15s之内。</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同样需要过滤遥信变位抖动，规则同上。</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查询过程如下：</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1）统计两个域的数据，一个if_zf_gw（新一代主站暂时没有）,一个</w:t>
      </w:r>
      <w:r w:rsidRPr="00454389">
        <w:rPr>
          <w:rFonts w:asciiTheme="minorEastAsia" w:hAnsiTheme="minorEastAsia"/>
          <w:sz w:val="24"/>
          <w:szCs w:val="21"/>
        </w:rPr>
        <w:t>if_stat_static</w:t>
      </w:r>
      <w:r w:rsidRPr="00454389">
        <w:rPr>
          <w:rFonts w:asciiTheme="minorEastAsia" w:hAnsiTheme="minorEastAsia" w:hint="eastAsia"/>
          <w:sz w:val="24"/>
          <w:szCs w:val="21"/>
        </w:rPr>
        <w:t>（是否参与终端统计）</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select column_id from sys_column_info where table_id=13510 and column_name_eng='</w:t>
      </w:r>
      <w:r w:rsidRPr="00454389">
        <w:rPr>
          <w:rFonts w:asciiTheme="minorEastAsia" w:hAnsiTheme="minorEastAsia" w:hint="eastAsia"/>
          <w:sz w:val="24"/>
          <w:szCs w:val="21"/>
        </w:rPr>
        <w:t>if_zf_gw</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2）从遥信变位告警表中查询数据</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ab/>
      </w:r>
      <w:r w:rsidRPr="00454389">
        <w:rPr>
          <w:rFonts w:asciiTheme="minorEastAsia" w:hAnsiTheme="minorEastAsia"/>
          <w:sz w:val="24"/>
          <w:szCs w:val="21"/>
        </w:rPr>
        <w:t xml:space="preserve">select a.yx_id,occur_time,a.status,content from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(select yx_id,status,content,occur_time from alarm.dms_yx_bw</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 xml:space="preserve">where status in (1,2,24)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lastRenderedPageBreak/>
        <w:t>and occur_time&gt;=to_date(</w:t>
      </w:r>
      <w:r w:rsidRPr="00454389">
        <w:rPr>
          <w:rFonts w:asciiTheme="minorEastAsia" w:hAnsiTheme="minorEastAsia" w:hint="eastAsia"/>
          <w:sz w:val="24"/>
          <w:szCs w:val="21"/>
        </w:rPr>
        <w:t>starttime</w:t>
      </w:r>
      <w:r w:rsidRPr="00454389">
        <w:rPr>
          <w:rFonts w:asciiTheme="minorEastAsia" w:hAnsiTheme="minorEastAsia"/>
          <w:sz w:val="24"/>
          <w:szCs w:val="21"/>
        </w:rPr>
        <w:t xml:space="preserve">,'yyyy-mm-dd hh24:mi:ss')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and occur_time&lt;=to_date(</w:t>
      </w:r>
      <w:r w:rsidRPr="00454389">
        <w:rPr>
          <w:rFonts w:asciiTheme="minorEastAsia" w:hAnsiTheme="minorEastAsia" w:hint="eastAsia"/>
          <w:sz w:val="24"/>
          <w:szCs w:val="21"/>
        </w:rPr>
        <w:t>endtime</w:t>
      </w:r>
      <w:r w:rsidRPr="00454389">
        <w:rPr>
          <w:rFonts w:asciiTheme="minorEastAsia" w:hAnsiTheme="minorEastAsia"/>
          <w:sz w:val="24"/>
          <w:szCs w:val="21"/>
        </w:rPr>
        <w:t xml:space="preserve">,'yyyy-mm-dd hh24:mi:ss')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and content no</w:t>
      </w:r>
      <w:r w:rsidRPr="00454389">
        <w:rPr>
          <w:rFonts w:asciiTheme="minorEastAsia" w:hAnsiTheme="minorEastAsia" w:hint="eastAsia"/>
          <w:sz w:val="24"/>
          <w:szCs w:val="21"/>
        </w:rPr>
        <w:t xml:space="preserve">t like '%(模拟)%'  </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and trunc(bit_op_and(yx_id,(power(2,16)-1)*power(2,48))/power(2,48))=13502 and trunc(bit_op_and(yx_id,(power(2,16)-1)*power(2,32))/power(2,32))=40) a left join dms_fes_yx_define b on a.yx_id=b.yx_id</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left join dms_channel_info c on chan_id1</w:t>
      </w:r>
      <w:r w:rsidRPr="00454389">
        <w:rPr>
          <w:rFonts w:asciiTheme="minorEastAsia" w:hAnsiTheme="minorEastAsia"/>
          <w:sz w:val="24"/>
          <w:szCs w:val="21"/>
        </w:rPr>
        <w:t xml:space="preserve">=c.id where c.terminal_id in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(select id from dms_terminal_info where bit_op_and(</w:t>
      </w:r>
      <w:r w:rsidRPr="00454389">
        <w:rPr>
          <w:rFonts w:asciiTheme="minorEastAsia" w:hAnsiTheme="minorEastAsia" w:hint="eastAsia"/>
          <w:sz w:val="24"/>
          <w:szCs w:val="21"/>
        </w:rPr>
        <w:t xml:space="preserve">if_zf_gw or </w:t>
      </w:r>
      <w:r w:rsidRPr="00454389">
        <w:rPr>
          <w:rFonts w:asciiTheme="minorEastAsia" w:hAnsiTheme="minorEastAsia"/>
          <w:sz w:val="24"/>
          <w:szCs w:val="21"/>
        </w:rPr>
        <w:t>if_stat_static,1)=1) order by yx_id,occur_time</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3）获取遥信map和遥控map</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ab/>
      </w:r>
      <w:r w:rsidRPr="00454389">
        <w:rPr>
          <w:rFonts w:asciiTheme="minorEastAsia" w:hAnsiTheme="minorEastAsia"/>
          <w:sz w:val="24"/>
          <w:szCs w:val="21"/>
        </w:rPr>
        <w:t>getYxbwinfo</w:t>
      </w:r>
      <w:r w:rsidRPr="00454389">
        <w:rPr>
          <w:rFonts w:asciiTheme="minorEastAsia" w:hAnsiTheme="minorEastAsia" w:hint="eastAsia"/>
          <w:sz w:val="24"/>
          <w:szCs w:val="21"/>
        </w:rPr>
        <w:t>（）;</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4）根据得到的遥信map和遥控map，将遥控map重新插入yxmap</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5）从soe告警表中查询数据</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 xml:space="preserve">select a.yx_id,occur_time,a.status,content from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(select yx_id,status,content,occur_time from alarm.dms_yx_soe</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 xml:space="preserve">where status in (0,1)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and occur_time&gt;=to_date(</w:t>
      </w:r>
      <w:r w:rsidRPr="00454389">
        <w:rPr>
          <w:rFonts w:asciiTheme="minorEastAsia" w:hAnsiTheme="minorEastAsia" w:hint="eastAsia"/>
          <w:sz w:val="24"/>
          <w:szCs w:val="21"/>
        </w:rPr>
        <w:t>startdate</w:t>
      </w:r>
      <w:r w:rsidRPr="00454389">
        <w:rPr>
          <w:rFonts w:asciiTheme="minorEastAsia" w:hAnsiTheme="minorEastAsia"/>
          <w:sz w:val="24"/>
          <w:szCs w:val="21"/>
        </w:rPr>
        <w:t xml:space="preserve">,'yyyy-mm-dd hh24:mi:ss')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and occur_time&lt;=to_date(</w:t>
      </w:r>
      <w:r w:rsidRPr="00454389">
        <w:rPr>
          <w:rFonts w:asciiTheme="minorEastAsia" w:hAnsiTheme="minorEastAsia" w:hint="eastAsia"/>
          <w:sz w:val="24"/>
          <w:szCs w:val="21"/>
        </w:rPr>
        <w:t>enddate</w:t>
      </w:r>
      <w:r w:rsidRPr="00454389">
        <w:rPr>
          <w:rFonts w:asciiTheme="minorEastAsia" w:hAnsiTheme="minorEastAsia"/>
          <w:sz w:val="24"/>
          <w:szCs w:val="21"/>
        </w:rPr>
        <w:t xml:space="preserve">, 'yyyy-mm-dd hh24:mi:ss')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and content n</w:t>
      </w:r>
      <w:r w:rsidRPr="00454389">
        <w:rPr>
          <w:rFonts w:asciiTheme="minorEastAsia" w:hAnsiTheme="minorEastAsia" w:hint="eastAsia"/>
          <w:sz w:val="24"/>
          <w:szCs w:val="21"/>
        </w:rPr>
        <w:t xml:space="preserve">ot like '%(模拟)%' </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and trunc(bit_op_and(yx_id,(power(2,16)-1)*power(2,48))/power(2,48))=13502 and trunc(bit_op_and(yx_id,(power(2,16)-1)*power(2,32))/power(2,32))=40) a left join dms_fes_yx_define b on a.yx_id=b.yx_id</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left join dms_channel_info c on chan_id1</w:t>
      </w:r>
      <w:r w:rsidRPr="00454389">
        <w:rPr>
          <w:rFonts w:asciiTheme="minorEastAsia" w:hAnsiTheme="minorEastAsia"/>
          <w:sz w:val="24"/>
          <w:szCs w:val="21"/>
        </w:rPr>
        <w:t xml:space="preserve">=c.id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 xml:space="preserve">where c.terminal_id in </w:t>
      </w:r>
    </w:p>
    <w:p w:rsidR="00444A58" w:rsidRPr="00454389" w:rsidRDefault="003055EB">
      <w:pPr>
        <w:rPr>
          <w:rFonts w:asciiTheme="minorEastAsia" w:hAnsiTheme="minorEastAsia"/>
          <w:sz w:val="24"/>
          <w:szCs w:val="21"/>
        </w:rPr>
      </w:pPr>
      <w:r w:rsidRPr="00454389">
        <w:rPr>
          <w:rFonts w:asciiTheme="minorEastAsia" w:hAnsiTheme="minorEastAsia"/>
          <w:sz w:val="24"/>
          <w:szCs w:val="21"/>
        </w:rPr>
        <w:t>(select id from dms_terminal_info where bit_op_and(</w:t>
      </w:r>
      <w:r w:rsidRPr="00454389">
        <w:rPr>
          <w:rFonts w:asciiTheme="minorEastAsia" w:hAnsiTheme="minorEastAsia" w:hint="eastAsia"/>
          <w:sz w:val="24"/>
          <w:szCs w:val="21"/>
        </w:rPr>
        <w:t xml:space="preserve">if_zf_gw or </w:t>
      </w:r>
      <w:r w:rsidRPr="00454389">
        <w:rPr>
          <w:rFonts w:asciiTheme="minorEastAsia" w:hAnsiTheme="minorEastAsia"/>
          <w:sz w:val="24"/>
          <w:szCs w:val="21"/>
        </w:rPr>
        <w:t>if_stat_static,1)=1) order by yx_id,occur_time</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6）根据SOE规则获取遥信正确率明细</w:t>
      </w: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2.10.2数据来源</w:t>
      </w:r>
    </w:p>
    <w:p w:rsidR="00444A58" w:rsidRPr="00454389" w:rsidRDefault="003055EB">
      <w:pPr>
        <w:rPr>
          <w:rFonts w:asciiTheme="minorEastAsia" w:hAnsiTheme="minorEastAsia"/>
        </w:rPr>
      </w:pPr>
      <w:r w:rsidRPr="00454389">
        <w:rPr>
          <w:rFonts w:asciiTheme="minorEastAsia" w:hAnsiTheme="minorEastAsia" w:hint="eastAsia"/>
        </w:rPr>
        <w:t>数据表：alarm.dms_yx_bw，dms_fes_yx_define，dms_channel_info，dms_terminal_info，alarm.dms_yx_soe</w:t>
      </w:r>
    </w:p>
    <w:tbl>
      <w:tblPr>
        <w:tblStyle w:val="ab"/>
        <w:tblW w:w="6492" w:type="dxa"/>
        <w:tblInd w:w="250" w:type="dxa"/>
        <w:tblLayout w:type="fixed"/>
        <w:tblLook w:val="04A0"/>
      </w:tblPr>
      <w:tblGrid>
        <w:gridCol w:w="3544"/>
        <w:gridCol w:w="2948"/>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alarm.dms_yx_bw</w:t>
            </w:r>
            <w:r w:rsidRPr="00454389">
              <w:rPr>
                <w:rFonts w:asciiTheme="minorEastAsia" w:hAnsiTheme="minorEastAsia" w:cs="Times New Roman" w:hint="eastAsia"/>
                <w:sz w:val="24"/>
                <w:szCs w:val="24"/>
              </w:rPr>
              <w:t>配网遥信变位告警表</w:t>
            </w:r>
          </w:p>
        </w:tc>
      </w:tr>
      <w:tr w:rsidR="00444A58" w:rsidRPr="00454389">
        <w:trPr>
          <w:trHeight w:val="468"/>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w:t>
            </w:r>
            <w:r w:rsidRPr="00454389">
              <w:rPr>
                <w:rFonts w:asciiTheme="minorEastAsia" w:hAnsiTheme="minorEastAsia" w:cs="Times New Roman" w:hint="eastAsia"/>
                <w:sz w:val="24"/>
                <w:szCs w:val="24"/>
              </w:rPr>
              <w:t>x</w:t>
            </w:r>
            <w:r w:rsidRPr="00454389">
              <w:rPr>
                <w:rFonts w:asciiTheme="minorEastAsia" w:hAnsiTheme="minorEastAsia" w:cs="Times New Roman"/>
                <w:sz w:val="24"/>
                <w:szCs w:val="24"/>
              </w:rPr>
              <w:t>_id</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遥信ID</w:t>
            </w:r>
          </w:p>
        </w:tc>
      </w:tr>
      <w:tr w:rsidR="00444A58" w:rsidRPr="00454389">
        <w:trPr>
          <w:trHeight w:val="480"/>
        </w:trPr>
        <w:tc>
          <w:tcPr>
            <w:tcW w:w="3544" w:type="dxa"/>
          </w:tcPr>
          <w:p w:rsidR="00444A58" w:rsidRPr="00454389" w:rsidRDefault="003055EB">
            <w:pPr>
              <w:tabs>
                <w:tab w:val="center" w:pos="1664"/>
              </w:tabs>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occur_time</w:t>
            </w:r>
            <w:r w:rsidRPr="00454389">
              <w:rPr>
                <w:rFonts w:asciiTheme="minorEastAsia" w:hAnsiTheme="minorEastAsia" w:cs="Times New Roman" w:hint="eastAsia"/>
                <w:sz w:val="24"/>
                <w:szCs w:val="24"/>
              </w:rPr>
              <w:tab/>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发生时间</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content</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内容</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status</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1,分闸 2合闸, 24变位（遥控）</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b/>
                <w:bCs/>
                <w:sz w:val="24"/>
                <w:szCs w:val="24"/>
              </w:rPr>
              <w:lastRenderedPageBreak/>
              <w:t>dms_fes_yx_define</w:t>
            </w:r>
            <w:r w:rsidRPr="00454389">
              <w:rPr>
                <w:rFonts w:asciiTheme="minorEastAsia" w:hAnsiTheme="minorEastAsia" w:hint="eastAsia"/>
              </w:rPr>
              <w:t>配网前置遥信定义表</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yx_id</w:t>
            </w:r>
          </w:p>
        </w:tc>
        <w:tc>
          <w:tcPr>
            <w:tcW w:w="2948"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遥信ID</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dms_channel_info</w:t>
            </w:r>
            <w:r w:rsidRPr="00454389">
              <w:rPr>
                <w:rFonts w:asciiTheme="minorEastAsia" w:hAnsiTheme="minorEastAsia" w:cs="Times New Roman" w:hint="eastAsia"/>
                <w:sz w:val="24"/>
                <w:szCs w:val="24"/>
              </w:rPr>
              <w:t>配网通道表</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通道ID</w:t>
            </w:r>
          </w:p>
        </w:tc>
      </w:tr>
      <w:tr w:rsidR="00444A58" w:rsidRPr="00454389">
        <w:trPr>
          <w:trHeight w:val="468"/>
        </w:trPr>
        <w:tc>
          <w:tcPr>
            <w:tcW w:w="6492"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dms_terminal_info</w:t>
            </w:r>
            <w:r w:rsidRPr="00454389">
              <w:rPr>
                <w:rFonts w:asciiTheme="minorEastAsia" w:hAnsiTheme="minorEastAsia" w:hint="eastAsia"/>
                <w:sz w:val="24"/>
                <w:szCs w:val="21"/>
              </w:rPr>
              <w:t>配网终端信息表</w:t>
            </w:r>
          </w:p>
        </w:tc>
      </w:tr>
      <w:tr w:rsidR="00444A58" w:rsidRPr="00454389">
        <w:trPr>
          <w:trHeight w:val="468"/>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rPr>
              <w:t>id</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终端ID</w:t>
            </w:r>
          </w:p>
        </w:tc>
      </w:tr>
      <w:tr w:rsidR="00444A58" w:rsidRPr="00454389">
        <w:trPr>
          <w:trHeight w:val="480"/>
        </w:trPr>
        <w:tc>
          <w:tcPr>
            <w:tcW w:w="3544" w:type="dxa"/>
          </w:tcPr>
          <w:p w:rsidR="00444A58" w:rsidRPr="00454389" w:rsidRDefault="003055EB">
            <w:pPr>
              <w:spacing w:line="480" w:lineRule="exact"/>
              <w:rPr>
                <w:rFonts w:asciiTheme="minorEastAsia" w:hAnsiTheme="minorEastAsia"/>
              </w:rPr>
            </w:pPr>
            <w:r w:rsidRPr="00454389">
              <w:rPr>
                <w:rFonts w:asciiTheme="minorEastAsia" w:hAnsiTheme="minorEastAsia"/>
              </w:rPr>
              <w:t>if_stat_static</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是否通讯状态统计</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alarm.</w:t>
            </w:r>
            <w:r w:rsidRPr="00454389">
              <w:rPr>
                <w:rFonts w:asciiTheme="minorEastAsia" w:hAnsiTheme="minorEastAsia" w:hint="eastAsia"/>
                <w:b/>
                <w:bCs/>
              </w:rPr>
              <w:t>dms_yx_soe</w:t>
            </w:r>
            <w:r w:rsidRPr="00454389">
              <w:rPr>
                <w:rFonts w:asciiTheme="minorEastAsia" w:hAnsiTheme="minorEastAsia" w:cs="Times New Roman" w:hint="eastAsia"/>
                <w:sz w:val="24"/>
                <w:szCs w:val="24"/>
              </w:rPr>
              <w:t>配网SOE告警表</w:t>
            </w:r>
          </w:p>
        </w:tc>
      </w:tr>
      <w:tr w:rsidR="00444A58" w:rsidRPr="00454389">
        <w:trPr>
          <w:trHeight w:val="468"/>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yk_id</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遥信ID</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occur_time</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发生时间</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content</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内容</w:t>
            </w:r>
          </w:p>
        </w:tc>
      </w:tr>
      <w:tr w:rsidR="00444A58" w:rsidRPr="00454389">
        <w:trPr>
          <w:trHeight w:val="480"/>
        </w:trPr>
        <w:tc>
          <w:tcPr>
            <w:tcW w:w="3544"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status</w:t>
            </w:r>
          </w:p>
        </w:tc>
        <w:tc>
          <w:tcPr>
            <w:tcW w:w="2948"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1,合 0，分</w:t>
            </w:r>
          </w:p>
        </w:tc>
      </w:tr>
    </w:tbl>
    <w:p w:rsidR="00444A58" w:rsidRPr="00454389" w:rsidRDefault="003055EB">
      <w:pPr>
        <w:pStyle w:val="3"/>
        <w:rPr>
          <w:rFonts w:asciiTheme="minorEastAsia" w:hAnsiTheme="minorEastAsia" w:cs="Times New Roman"/>
        </w:rPr>
      </w:pPr>
      <w:bookmarkStart w:id="23" w:name="_Toc6393"/>
      <w:r w:rsidRPr="00454389">
        <w:rPr>
          <w:rFonts w:asciiTheme="minorEastAsia" w:hAnsiTheme="minorEastAsia" w:cs="Times New Roman" w:hint="eastAsia"/>
        </w:rPr>
        <w:t>2.11 FA成功率明细</w:t>
      </w:r>
      <w:bookmarkEnd w:id="23"/>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2.11.1 功能需求</w:t>
      </w:r>
    </w:p>
    <w:p w:rsidR="00444A58" w:rsidRPr="00454389" w:rsidRDefault="003055EB">
      <w:pPr>
        <w:ind w:firstLineChars="100" w:firstLine="240"/>
        <w:rPr>
          <w:rFonts w:asciiTheme="minorEastAsia" w:hAnsiTheme="minorEastAsia"/>
          <w:sz w:val="24"/>
          <w:szCs w:val="21"/>
        </w:rPr>
      </w:pPr>
      <w:r w:rsidRPr="00454389">
        <w:rPr>
          <w:rFonts w:asciiTheme="minorEastAsia" w:hAnsiTheme="minorEastAsia" w:hint="eastAsia"/>
          <w:sz w:val="24"/>
          <w:szCs w:val="21"/>
        </w:rPr>
        <w:t>馈线自动化功能涉及步骤包括：0启动，1故障定位，2故障隔离，3 恢复非故障区域，4处理结果告警或者发布（引导消缺），5瞬时故障FA退出；</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完整的瞬时故障步骤包括：0：启动；5：瞬时故障FA退出；</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完整的全自动的（集中式）故障步骤包括：0：启动；1：故障定位；2：故障隔离；3：恢复非故障区；4：引导消缺；</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完整的半自动的（就地型）故障步骤包括：0：启动；1：故障定位；4：引导消缺。</w:t>
      </w: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完整的故障指示步骤包括： 0：启动；1：故障定位；4：引导消缺。</w:t>
      </w:r>
    </w:p>
    <w:p w:rsidR="00444A58" w:rsidRPr="00454389" w:rsidRDefault="00444A58">
      <w:pPr>
        <w:rPr>
          <w:rFonts w:asciiTheme="minorEastAsia" w:hAnsiTheme="minorEastAsia"/>
          <w:sz w:val="24"/>
          <w:szCs w:val="21"/>
        </w:rPr>
      </w:pPr>
    </w:p>
    <w:p w:rsidR="00444A58" w:rsidRPr="00454389" w:rsidRDefault="00444A58">
      <w:pPr>
        <w:rPr>
          <w:rFonts w:asciiTheme="minorEastAsia" w:hAnsiTheme="minorEastAsia"/>
          <w:sz w:val="24"/>
          <w:szCs w:val="21"/>
        </w:rPr>
      </w:pPr>
    </w:p>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Alarm.da_process_info中DA告警状态与</w:t>
      </w:r>
      <w:r w:rsidRPr="00454389">
        <w:rPr>
          <w:rFonts w:asciiTheme="minorEastAsia" w:hAnsiTheme="minorEastAsia"/>
          <w:sz w:val="24"/>
          <w:szCs w:val="21"/>
        </w:rPr>
        <w:t>FA</w:t>
      </w:r>
      <w:r w:rsidRPr="00454389">
        <w:rPr>
          <w:rFonts w:asciiTheme="minorEastAsia" w:hAnsiTheme="minorEastAsia" w:hint="eastAsia"/>
          <w:sz w:val="24"/>
          <w:szCs w:val="21"/>
        </w:rPr>
        <w:t>功能过程记录表FaProcStep对应关系</w:t>
      </w:r>
    </w:p>
    <w:tbl>
      <w:tblPr>
        <w:tblStyle w:val="ab"/>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69"/>
        <w:gridCol w:w="4093"/>
      </w:tblGrid>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DA告警状态</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FaProcStep</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15：在线故障分析启动</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0启动</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16：在线故障定位完成</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1故障定位</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18：在线故障隔离完成</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2故障隔离</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20：在线故障处理完成</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3恢复非故障区域</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6/3：在线自动结论/在线交互结论</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4处理结果告警或者发布（引导消缺）</w:t>
            </w:r>
          </w:p>
        </w:tc>
      </w:tr>
      <w:tr w:rsidR="00444A58" w:rsidRPr="00454389">
        <w:tc>
          <w:tcPr>
            <w:tcW w:w="4069"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lastRenderedPageBreak/>
              <w:t>23：在线故障重合闸成功</w:t>
            </w:r>
          </w:p>
        </w:tc>
        <w:tc>
          <w:tcPr>
            <w:tcW w:w="4093" w:type="dxa"/>
          </w:tcPr>
          <w:p w:rsidR="00444A58" w:rsidRPr="00454389" w:rsidRDefault="003055EB">
            <w:pPr>
              <w:rPr>
                <w:rFonts w:asciiTheme="minorEastAsia" w:hAnsiTheme="minorEastAsia"/>
                <w:sz w:val="24"/>
                <w:szCs w:val="21"/>
              </w:rPr>
            </w:pPr>
            <w:r w:rsidRPr="00454389">
              <w:rPr>
                <w:rFonts w:asciiTheme="minorEastAsia" w:hAnsiTheme="minorEastAsia" w:hint="eastAsia"/>
                <w:sz w:val="24"/>
                <w:szCs w:val="21"/>
              </w:rPr>
              <w:t>5</w:t>
            </w:r>
            <w:r w:rsidRPr="00454389">
              <w:rPr>
                <w:rFonts w:asciiTheme="minorEastAsia" w:hAnsiTheme="minorEastAsia"/>
                <w:sz w:val="24"/>
                <w:szCs w:val="21"/>
              </w:rPr>
              <w:t>瞬时故障FA退出</w:t>
            </w:r>
          </w:p>
        </w:tc>
      </w:tr>
    </w:tbl>
    <w:p w:rsidR="00444A58" w:rsidRPr="00454389" w:rsidRDefault="00444A58">
      <w:pPr>
        <w:rPr>
          <w:rFonts w:asciiTheme="minorEastAsia" w:hAnsiTheme="minorEastAsia"/>
        </w:rPr>
      </w:pPr>
    </w:p>
    <w:p w:rsidR="00444A58" w:rsidRPr="00454389" w:rsidRDefault="003055EB">
      <w:pPr>
        <w:pStyle w:val="4"/>
        <w:ind w:left="6"/>
        <w:rPr>
          <w:rFonts w:asciiTheme="minorEastAsia" w:eastAsiaTheme="minorEastAsia" w:hAnsiTheme="minorEastAsia"/>
        </w:rPr>
      </w:pPr>
      <w:r w:rsidRPr="00454389">
        <w:rPr>
          <w:rFonts w:asciiTheme="minorEastAsia" w:eastAsiaTheme="minorEastAsia" w:hAnsiTheme="minorEastAsia" w:hint="eastAsia"/>
        </w:rPr>
        <w:t>2.11.2 数据来源</w:t>
      </w:r>
    </w:p>
    <w:p w:rsidR="00444A58" w:rsidRPr="00454389" w:rsidRDefault="00444A58">
      <w:pPr>
        <w:rPr>
          <w:rFonts w:asciiTheme="minorEastAsia" w:hAnsiTheme="minorEastAsia"/>
        </w:rPr>
      </w:pP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数据表：alarm.da_process_info,breaker,substation,dms_cb_device,dms_feeder_device</w:t>
      </w:r>
    </w:p>
    <w:tbl>
      <w:tblPr>
        <w:tblStyle w:val="ab"/>
        <w:tblW w:w="6492" w:type="dxa"/>
        <w:tblInd w:w="250" w:type="dxa"/>
        <w:tblLayout w:type="fixed"/>
        <w:tblLook w:val="04A0"/>
      </w:tblPr>
      <w:tblGrid>
        <w:gridCol w:w="3402"/>
        <w:gridCol w:w="3090"/>
      </w:tblGrid>
      <w:tr w:rsidR="00444A58" w:rsidRPr="00454389">
        <w:trPr>
          <w:trHeight w:val="468"/>
        </w:trPr>
        <w:tc>
          <w:tcPr>
            <w:tcW w:w="6492"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alarm.</w:t>
            </w:r>
            <w:r w:rsidRPr="00454389">
              <w:rPr>
                <w:rFonts w:asciiTheme="minorEastAsia" w:hAnsiTheme="minorEastAsia" w:cs="Times New Roman" w:hint="eastAsia"/>
                <w:b/>
                <w:bCs/>
                <w:sz w:val="24"/>
                <w:szCs w:val="24"/>
              </w:rPr>
              <w:t>da_process_info</w:t>
            </w:r>
            <w:r w:rsidRPr="00454389">
              <w:rPr>
                <w:rFonts w:asciiTheme="minorEastAsia" w:hAnsiTheme="minorEastAsia" w:hint="eastAsia"/>
                <w:sz w:val="24"/>
                <w:szCs w:val="21"/>
              </w:rPr>
              <w:t>DA过程信息表</w:t>
            </w:r>
          </w:p>
        </w:tc>
      </w:tr>
      <w:tr w:rsidR="00444A58" w:rsidRPr="00454389">
        <w:trPr>
          <w:trHeight w:val="468"/>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Trip_time</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故障发生时间</w:t>
            </w:r>
          </w:p>
        </w:tc>
      </w:tr>
      <w:tr w:rsidR="00444A58" w:rsidRPr="00454389">
        <w:trPr>
          <w:trHeight w:val="480"/>
        </w:trPr>
        <w:tc>
          <w:tcPr>
            <w:tcW w:w="3402"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Trip_cb</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跳闸开关</w:t>
            </w:r>
          </w:p>
        </w:tc>
      </w:tr>
      <w:tr w:rsidR="00444A58" w:rsidRPr="00454389">
        <w:trPr>
          <w:trHeight w:val="468"/>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status</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告警状态</w:t>
            </w:r>
          </w:p>
        </w:tc>
      </w:tr>
      <w:tr w:rsidR="00444A58" w:rsidRPr="00454389">
        <w:trPr>
          <w:trHeight w:val="468"/>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content</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过程信息</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dms_cb_device</w:t>
            </w:r>
            <w:r w:rsidRPr="00454389">
              <w:rPr>
                <w:rFonts w:asciiTheme="minorEastAsia" w:hAnsiTheme="minorEastAsia" w:cs="Times New Roman" w:hint="eastAsia"/>
                <w:sz w:val="24"/>
                <w:szCs w:val="24"/>
              </w:rPr>
              <w:t>配网开关表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开关ID号</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feeder_id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hint="eastAsia"/>
              </w:rPr>
              <w:t>所属馈线</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dms_feeder_device</w:t>
            </w:r>
            <w:r w:rsidRPr="00454389">
              <w:rPr>
                <w:rFonts w:asciiTheme="minorEastAsia" w:hAnsiTheme="minorEastAsia" w:cs="Times New Roman" w:hint="eastAsia"/>
                <w:sz w:val="24"/>
                <w:szCs w:val="24"/>
              </w:rPr>
              <w:t>配网馈线表</w:t>
            </w:r>
          </w:p>
        </w:tc>
      </w:tr>
      <w:tr w:rsidR="00444A58" w:rsidRPr="00454389">
        <w:trPr>
          <w:trHeight w:val="468"/>
        </w:trPr>
        <w:tc>
          <w:tcPr>
            <w:tcW w:w="3402"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id</w:t>
            </w:r>
          </w:p>
        </w:tc>
        <w:tc>
          <w:tcPr>
            <w:tcW w:w="309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馈线ID号</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St_id</w:t>
            </w:r>
          </w:p>
        </w:tc>
        <w:tc>
          <w:tcPr>
            <w:tcW w:w="3090" w:type="dxa"/>
          </w:tcPr>
          <w:p w:rsidR="00444A58" w:rsidRPr="00454389" w:rsidRDefault="003055EB">
            <w:pPr>
              <w:spacing w:line="480" w:lineRule="exact"/>
              <w:rPr>
                <w:rFonts w:asciiTheme="minorEastAsia" w:hAnsiTheme="minorEastAsia"/>
              </w:rPr>
            </w:pPr>
            <w:r w:rsidRPr="00454389">
              <w:rPr>
                <w:rFonts w:asciiTheme="minorEastAsia" w:hAnsiTheme="minorEastAsia" w:hint="eastAsia"/>
              </w:rPr>
              <w:t>所属场站</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rPr>
            </w:pPr>
            <w:r w:rsidRPr="00454389">
              <w:rPr>
                <w:rFonts w:asciiTheme="minorEastAsia" w:hAnsiTheme="minorEastAsia" w:cs="Times New Roman" w:hint="eastAsia"/>
                <w:b/>
                <w:bCs/>
                <w:sz w:val="24"/>
                <w:szCs w:val="24"/>
              </w:rPr>
              <w:t>breaker</w:t>
            </w:r>
            <w:r w:rsidRPr="00454389">
              <w:rPr>
                <w:rFonts w:asciiTheme="minorEastAsia" w:hAnsiTheme="minorEastAsia" w:hint="eastAsia"/>
              </w:rPr>
              <w:t>断路器表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st_id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场站id</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649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substation</w:t>
            </w:r>
            <w:r w:rsidRPr="00454389">
              <w:rPr>
                <w:rFonts w:asciiTheme="minorEastAsia" w:hAnsiTheme="minorEastAsia" w:cs="Times New Roman" w:hint="eastAsia"/>
                <w:sz w:val="24"/>
                <w:szCs w:val="24"/>
              </w:rPr>
              <w:t>场站表</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rPr>
          <w:trHeight w:val="480"/>
        </w:trPr>
        <w:tc>
          <w:tcPr>
            <w:tcW w:w="3402"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subarea_id</w:t>
            </w:r>
          </w:p>
        </w:tc>
        <w:tc>
          <w:tcPr>
            <w:tcW w:w="3090"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区域id</w:t>
            </w:r>
          </w:p>
        </w:tc>
      </w:tr>
    </w:tbl>
    <w:p w:rsidR="00444A58" w:rsidRPr="00454389" w:rsidRDefault="003055EB">
      <w:pPr>
        <w:pStyle w:val="3"/>
        <w:rPr>
          <w:rFonts w:asciiTheme="minorEastAsia" w:hAnsiTheme="minorEastAsia" w:cs="Times New Roman"/>
        </w:rPr>
      </w:pPr>
      <w:bookmarkStart w:id="24" w:name="_Toc8459"/>
      <w:r w:rsidRPr="00454389">
        <w:rPr>
          <w:rFonts w:asciiTheme="minorEastAsia" w:hAnsiTheme="minorEastAsia" w:cs="Times New Roman" w:hint="eastAsia"/>
        </w:rPr>
        <w:t>2.12 FA成功率具体明细</w:t>
      </w:r>
      <w:bookmarkEnd w:id="24"/>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w:t>
      </w:r>
      <w:r w:rsidRPr="00454389">
        <w:rPr>
          <w:rFonts w:asciiTheme="minorEastAsia" w:hAnsiTheme="minorEastAsia" w:cs="Times New Roman" w:hint="eastAsia"/>
          <w:sz w:val="24"/>
          <w:szCs w:val="24"/>
        </w:rPr>
        <w:lastRenderedPageBreak/>
        <w:t>alarm.da_process_info,breaker,substation,dms_cb_device,dms_feeder_device</w:t>
      </w:r>
    </w:p>
    <w:tbl>
      <w:tblPr>
        <w:tblStyle w:val="ab"/>
        <w:tblpPr w:leftFromText="180" w:rightFromText="180" w:vertAnchor="text" w:horzAnchor="page" w:tblpX="2024" w:tblpY="525"/>
        <w:tblOverlap w:val="never"/>
        <w:tblW w:w="8238" w:type="dxa"/>
        <w:tblLayout w:type="fixed"/>
        <w:tblLook w:val="04A0"/>
      </w:tblPr>
      <w:tblGrid>
        <w:gridCol w:w="4738"/>
        <w:gridCol w:w="3500"/>
      </w:tblGrid>
      <w:tr w:rsidR="00444A58" w:rsidRPr="00454389">
        <w:trPr>
          <w:trHeight w:val="468"/>
        </w:trPr>
        <w:tc>
          <w:tcPr>
            <w:tcW w:w="8238"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alarm.da_process_info</w:t>
            </w:r>
            <w:r w:rsidRPr="00454389">
              <w:rPr>
                <w:rFonts w:asciiTheme="minorEastAsia" w:hAnsiTheme="minorEastAsia" w:hint="eastAsia"/>
                <w:sz w:val="24"/>
                <w:szCs w:val="21"/>
              </w:rPr>
              <w:t xml:space="preserve"> DA过程信息表</w:t>
            </w:r>
          </w:p>
        </w:tc>
      </w:tr>
      <w:tr w:rsidR="00444A58" w:rsidRPr="00454389">
        <w:trPr>
          <w:trHeight w:val="468"/>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Trip_time</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故障发生时间</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Trip_cb</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跳闸开关</w:t>
            </w:r>
          </w:p>
        </w:tc>
      </w:tr>
      <w:tr w:rsidR="00444A58" w:rsidRPr="00454389">
        <w:trPr>
          <w:trHeight w:val="468"/>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status</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告警状态</w:t>
            </w:r>
          </w:p>
        </w:tc>
      </w:tr>
      <w:tr w:rsidR="00444A58" w:rsidRPr="00454389">
        <w:trPr>
          <w:trHeight w:val="468"/>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content</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过程信息</w:t>
            </w:r>
          </w:p>
        </w:tc>
      </w:tr>
      <w:tr w:rsidR="00444A58" w:rsidRPr="00454389">
        <w:trPr>
          <w:trHeight w:val="480"/>
        </w:trPr>
        <w:tc>
          <w:tcPr>
            <w:tcW w:w="8238"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dms_cb_device</w:t>
            </w:r>
            <w:r w:rsidRPr="00454389">
              <w:rPr>
                <w:rFonts w:asciiTheme="minorEastAsia" w:hAnsiTheme="minorEastAsia" w:hint="eastAsia"/>
                <w:sz w:val="24"/>
                <w:szCs w:val="21"/>
              </w:rPr>
              <w:t>配网开关表</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开关ID号</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feeder_id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所属馈线</w:t>
            </w:r>
          </w:p>
        </w:tc>
      </w:tr>
      <w:tr w:rsidR="00444A58" w:rsidRPr="00454389">
        <w:trPr>
          <w:trHeight w:val="480"/>
        </w:trPr>
        <w:tc>
          <w:tcPr>
            <w:tcW w:w="8238"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dms_feeder_device</w:t>
            </w:r>
            <w:r w:rsidRPr="00454389">
              <w:rPr>
                <w:rFonts w:asciiTheme="minorEastAsia" w:hAnsiTheme="minorEastAsia" w:hint="eastAsia"/>
                <w:sz w:val="24"/>
                <w:szCs w:val="21"/>
              </w:rPr>
              <w:t>配网馈线表</w:t>
            </w:r>
          </w:p>
        </w:tc>
      </w:tr>
      <w:tr w:rsidR="00444A58" w:rsidRPr="00454389">
        <w:trPr>
          <w:trHeight w:val="468"/>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馈线ID号</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st_id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所属场站</w:t>
            </w:r>
          </w:p>
        </w:tc>
      </w:tr>
      <w:tr w:rsidR="00444A58" w:rsidRPr="00454389">
        <w:trPr>
          <w:trHeight w:val="480"/>
        </w:trPr>
        <w:tc>
          <w:tcPr>
            <w:tcW w:w="8238"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breaker</w:t>
            </w:r>
            <w:r w:rsidRPr="00454389">
              <w:rPr>
                <w:rFonts w:asciiTheme="minorEastAsia" w:hAnsiTheme="minorEastAsia" w:hint="eastAsia"/>
                <w:sz w:val="24"/>
                <w:szCs w:val="21"/>
              </w:rPr>
              <w:t>断路器表</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st_id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场站id</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标识</w:t>
            </w:r>
          </w:p>
        </w:tc>
      </w:tr>
      <w:tr w:rsidR="00444A58" w:rsidRPr="00454389">
        <w:trPr>
          <w:trHeight w:val="480"/>
        </w:trPr>
        <w:tc>
          <w:tcPr>
            <w:tcW w:w="8238" w:type="dxa"/>
            <w:gridSpan w:val="2"/>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b/>
                <w:bCs/>
                <w:sz w:val="24"/>
                <w:szCs w:val="21"/>
              </w:rPr>
              <w:t>substation</w:t>
            </w:r>
            <w:r w:rsidRPr="00454389">
              <w:rPr>
                <w:rFonts w:asciiTheme="minorEastAsia" w:hAnsiTheme="minorEastAsia" w:hint="eastAsia"/>
                <w:sz w:val="24"/>
                <w:szCs w:val="21"/>
              </w:rPr>
              <w:t>场站表</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标识</w:t>
            </w:r>
          </w:p>
        </w:tc>
      </w:tr>
      <w:tr w:rsidR="00444A58" w:rsidRPr="00454389">
        <w:trPr>
          <w:trHeight w:val="480"/>
        </w:trPr>
        <w:tc>
          <w:tcPr>
            <w:tcW w:w="4738"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subarea_id</w:t>
            </w:r>
          </w:p>
        </w:tc>
        <w:tc>
          <w:tcPr>
            <w:tcW w:w="3500" w:type="dxa"/>
          </w:tcPr>
          <w:p w:rsidR="00444A58" w:rsidRPr="00454389" w:rsidRDefault="003055EB">
            <w:pPr>
              <w:spacing w:line="480" w:lineRule="exact"/>
              <w:rPr>
                <w:rFonts w:asciiTheme="minorEastAsia" w:hAnsiTheme="minorEastAsia"/>
                <w:sz w:val="24"/>
                <w:szCs w:val="21"/>
              </w:rPr>
            </w:pPr>
            <w:r w:rsidRPr="00454389">
              <w:rPr>
                <w:rFonts w:asciiTheme="minorEastAsia" w:hAnsiTheme="minorEastAsia" w:hint="eastAsia"/>
                <w:sz w:val="24"/>
                <w:szCs w:val="21"/>
              </w:rPr>
              <w:t>区域id</w:t>
            </w:r>
          </w:p>
        </w:tc>
      </w:tr>
    </w:tbl>
    <w:p w:rsidR="00444A58" w:rsidRPr="00454389" w:rsidRDefault="00444A58">
      <w:pPr>
        <w:rPr>
          <w:rFonts w:asciiTheme="minorEastAsia" w:hAnsiTheme="minorEastAsia"/>
        </w:rPr>
      </w:pPr>
    </w:p>
    <w:p w:rsidR="00444A58" w:rsidRPr="00454389" w:rsidRDefault="003055EB">
      <w:pPr>
        <w:pStyle w:val="3"/>
        <w:rPr>
          <w:rFonts w:asciiTheme="minorEastAsia" w:hAnsiTheme="minorEastAsia" w:cs="Times New Roman"/>
          <w:b w:val="0"/>
          <w:bCs w:val="0"/>
          <w:sz w:val="24"/>
          <w:szCs w:val="24"/>
        </w:rPr>
      </w:pPr>
      <w:bookmarkStart w:id="25" w:name="_Toc19059"/>
      <w:r w:rsidRPr="00454389">
        <w:rPr>
          <w:rFonts w:asciiTheme="minorEastAsia" w:hAnsiTheme="minorEastAsia" w:cs="Times New Roman" w:hint="eastAsia"/>
        </w:rPr>
        <w:t>2.13 FA覆盖率明细</w:t>
      </w:r>
      <w:bookmarkEnd w:id="25"/>
      <w:r w:rsidRPr="00454389">
        <w:rPr>
          <w:rFonts w:asciiTheme="minorEastAsia" w:hAnsiTheme="minorEastAsia" w:cs="Times New Roman" w:hint="eastAsia"/>
        </w:rPr>
        <w:t>（</w:t>
      </w:r>
      <w:r w:rsidRPr="00454389">
        <w:rPr>
          <w:rFonts w:asciiTheme="minorEastAsia" w:hAnsiTheme="minorEastAsia" w:cs="Times New Roman" w:hint="eastAsia"/>
          <w:highlight w:val="red"/>
        </w:rPr>
        <w:t>补充清楚：通用描述清楚，北京详尽描述</w:t>
      </w:r>
      <w:r w:rsidRPr="00454389">
        <w:rPr>
          <w:rFonts w:asciiTheme="minorEastAsia" w:hAnsiTheme="minorEastAsia" w:cs="Times New Roman" w:hint="eastAsia"/>
        </w:rPr>
        <w:t>）</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数据表：cb_ctrl_mode，breaker，dms_cb_device，substation，dms_feeder_device</w:t>
      </w:r>
    </w:p>
    <w:tbl>
      <w:tblPr>
        <w:tblStyle w:val="ab"/>
        <w:tblW w:w="6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357"/>
        <w:gridCol w:w="255"/>
        <w:gridCol w:w="3103"/>
      </w:tblGrid>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cb_ctrl_mode</w:t>
            </w:r>
            <w:r w:rsidRPr="00454389">
              <w:rPr>
                <w:rFonts w:asciiTheme="minorEastAsia" w:hAnsiTheme="minorEastAsia" w:cs="Times New Roman" w:hint="eastAsia"/>
                <w:sz w:val="24"/>
                <w:szCs w:val="24"/>
              </w:rPr>
              <w:t>断路器DA控制模式表</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simu_mode</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运行状态</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lastRenderedPageBreak/>
              <w:t>ctrl_mode</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执行模式</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cb_id</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开关名称</w:t>
            </w:r>
          </w:p>
        </w:tc>
      </w:tr>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breaker</w:t>
            </w:r>
            <w:r w:rsidRPr="00454389">
              <w:rPr>
                <w:rFonts w:asciiTheme="minorEastAsia" w:hAnsiTheme="minorEastAsia" w:cs="Times New Roman" w:hint="eastAsia"/>
                <w:sz w:val="24"/>
                <w:szCs w:val="24"/>
              </w:rPr>
              <w:t>断路器表</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name</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中文名称</w:t>
            </w:r>
          </w:p>
        </w:tc>
      </w:tr>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dms_cb_device</w:t>
            </w:r>
            <w:r w:rsidRPr="00454389">
              <w:rPr>
                <w:rFonts w:asciiTheme="minorEastAsia" w:hAnsiTheme="minorEastAsia" w:cs="Times New Roman" w:hint="eastAsia"/>
                <w:sz w:val="24"/>
                <w:szCs w:val="24"/>
              </w:rPr>
              <w:t>配网开关表</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开关id</w:t>
            </w:r>
          </w:p>
        </w:tc>
      </w:tr>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substation</w:t>
            </w:r>
            <w:r w:rsidRPr="00454389">
              <w:rPr>
                <w:rFonts w:asciiTheme="minorEastAsia" w:hAnsiTheme="minorEastAsia" w:cs="Times New Roman" w:hint="eastAsia"/>
                <w:sz w:val="24"/>
                <w:szCs w:val="24"/>
              </w:rPr>
              <w:t>场站表</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标识</w:t>
            </w:r>
          </w:p>
        </w:tc>
      </w:tr>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b/>
                <w:bCs/>
                <w:sz w:val="24"/>
                <w:szCs w:val="24"/>
              </w:rPr>
              <w:t>dms_feeder_device</w:t>
            </w:r>
            <w:r w:rsidRPr="00454389">
              <w:rPr>
                <w:rFonts w:asciiTheme="minorEastAsia" w:hAnsiTheme="minorEastAsia" w:cs="Times New Roman" w:hint="eastAsia"/>
                <w:sz w:val="24"/>
                <w:szCs w:val="24"/>
              </w:rPr>
              <w:t>配网馈线表</w:t>
            </w:r>
          </w:p>
        </w:tc>
      </w:tr>
      <w:tr w:rsidR="00444A58" w:rsidRPr="00454389">
        <w:tc>
          <w:tcPr>
            <w:tcW w:w="3612"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id</w:t>
            </w:r>
          </w:p>
        </w:tc>
        <w:tc>
          <w:tcPr>
            <w:tcW w:w="3103"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馈线id</w:t>
            </w:r>
          </w:p>
        </w:tc>
      </w:tr>
      <w:tr w:rsidR="00444A58" w:rsidRPr="00454389">
        <w:tc>
          <w:tcPr>
            <w:tcW w:w="6715" w:type="dxa"/>
            <w:gridSpan w:val="3"/>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Dms_dev_term_Rel</w:t>
            </w:r>
            <w:r w:rsidRPr="00454389">
              <w:rPr>
                <w:rFonts w:asciiTheme="minorEastAsia" w:hAnsiTheme="minorEastAsia" w:cs="Times New Roman" w:hint="eastAsia"/>
                <w:sz w:val="24"/>
                <w:szCs w:val="24"/>
              </w:rPr>
              <w:t>一次二次设备表</w:t>
            </w:r>
          </w:p>
        </w:tc>
      </w:tr>
      <w:tr w:rsidR="00444A58" w:rsidRPr="00454389">
        <w:tc>
          <w:tcPr>
            <w:tcW w:w="3357" w:type="dxa"/>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sz w:val="24"/>
                <w:szCs w:val="24"/>
              </w:rPr>
              <w:t>Dev_id</w:t>
            </w:r>
          </w:p>
        </w:tc>
        <w:tc>
          <w:tcPr>
            <w:tcW w:w="3358" w:type="dxa"/>
            <w:gridSpan w:val="2"/>
          </w:tcPr>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cs="Times New Roman" w:hint="eastAsia"/>
                <w:sz w:val="24"/>
                <w:szCs w:val="24"/>
              </w:rPr>
              <w:t>设备I</w:t>
            </w:r>
            <w:r w:rsidRPr="00454389">
              <w:rPr>
                <w:rFonts w:asciiTheme="minorEastAsia" w:hAnsiTheme="minorEastAsia" w:cs="Times New Roman"/>
                <w:sz w:val="24"/>
                <w:szCs w:val="24"/>
              </w:rPr>
              <w:t>D</w:t>
            </w:r>
          </w:p>
        </w:tc>
      </w:tr>
    </w:tbl>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pStyle w:val="2"/>
        <w:rPr>
          <w:rFonts w:asciiTheme="minorEastAsia" w:eastAsiaTheme="minorEastAsia" w:hAnsiTheme="minorEastAsia"/>
        </w:rPr>
      </w:pPr>
      <w:bookmarkStart w:id="26" w:name="_Toc27090"/>
      <w:r w:rsidRPr="00454389">
        <w:rPr>
          <w:rFonts w:asciiTheme="minorEastAsia" w:eastAsiaTheme="minorEastAsia" w:hAnsiTheme="minorEastAsia" w:cs="Times New Roman" w:hint="eastAsia"/>
        </w:rPr>
        <w:t xml:space="preserve">3 </w:t>
      </w:r>
      <w:r w:rsidRPr="00454389">
        <w:rPr>
          <w:rFonts w:asciiTheme="minorEastAsia" w:eastAsiaTheme="minorEastAsia" w:hAnsiTheme="minorEastAsia" w:hint="eastAsia"/>
        </w:rPr>
        <w:t>数据结构</w:t>
      </w:r>
      <w:bookmarkEnd w:id="26"/>
    </w:p>
    <w:p w:rsidR="00444A58" w:rsidRPr="00454389" w:rsidRDefault="003055EB">
      <w:pPr>
        <w:pStyle w:val="3"/>
        <w:rPr>
          <w:rFonts w:asciiTheme="minorEastAsia" w:hAnsiTheme="minorEastAsia" w:cs="Times New Roman"/>
        </w:rPr>
      </w:pPr>
      <w:bookmarkStart w:id="27" w:name="_Toc22429"/>
      <w:r w:rsidRPr="00454389">
        <w:rPr>
          <w:rFonts w:asciiTheme="minorEastAsia" w:hAnsiTheme="minorEastAsia" w:cs="Times New Roman" w:hint="eastAsia"/>
        </w:rPr>
        <w:t>3</w:t>
      </w:r>
      <w:r w:rsidRPr="00454389">
        <w:rPr>
          <w:rFonts w:asciiTheme="minorEastAsia" w:hAnsiTheme="minorEastAsia" w:cs="Times New Roman"/>
        </w:rPr>
        <w:t>.1</w:t>
      </w:r>
      <w:r w:rsidRPr="00454389">
        <w:rPr>
          <w:rFonts w:asciiTheme="minorEastAsia" w:hAnsiTheme="minorEastAsia" w:cs="Times New Roman" w:hint="eastAsia"/>
        </w:rPr>
        <w:t>数据表同步</w:t>
      </w:r>
      <w:bookmarkEnd w:id="27"/>
    </w:p>
    <w:p w:rsidR="00444A58" w:rsidRPr="00454389" w:rsidRDefault="003055EB">
      <w:pPr>
        <w:ind w:firstLineChars="177" w:firstLine="425"/>
        <w:rPr>
          <w:rFonts w:asciiTheme="minorEastAsia" w:hAnsiTheme="minorEastAsia"/>
          <w:sz w:val="24"/>
          <w:szCs w:val="21"/>
        </w:rPr>
      </w:pPr>
      <w:r w:rsidRPr="00454389">
        <w:rPr>
          <w:rFonts w:asciiTheme="minorEastAsia" w:hAnsiTheme="minorEastAsia" w:hint="eastAsia"/>
          <w:sz w:val="24"/>
          <w:szCs w:val="21"/>
        </w:rPr>
        <w:t>计算上述各种指标时，会读取数据库中areaindexinfo数据表，该表是由一区同步至三区，主要功能是展示某个时间的各个指标值，且无主键。现由于需要展示各地市的指标结果，需要的在该表中添加主键id，id中添加地域信息，方便程序开发时可以直接确认某条数据所属区域。</w:t>
      </w:r>
    </w:p>
    <w:p w:rsidR="00444A58" w:rsidRPr="00454389" w:rsidRDefault="003055EB">
      <w:pPr>
        <w:pStyle w:val="3"/>
        <w:rPr>
          <w:rFonts w:asciiTheme="minorEastAsia" w:hAnsiTheme="minorEastAsia" w:cs="Times New Roman"/>
        </w:rPr>
      </w:pPr>
      <w:bookmarkStart w:id="28" w:name="_Toc3699"/>
      <w:r w:rsidRPr="00454389">
        <w:rPr>
          <w:rFonts w:asciiTheme="minorEastAsia" w:hAnsiTheme="minorEastAsia" w:cs="Times New Roman" w:hint="eastAsia"/>
        </w:rPr>
        <w:t>3</w:t>
      </w:r>
      <w:r w:rsidRPr="00454389">
        <w:rPr>
          <w:rFonts w:asciiTheme="minorEastAsia" w:hAnsiTheme="minorEastAsia" w:cs="Times New Roman"/>
        </w:rPr>
        <w:t>.</w:t>
      </w:r>
      <w:r w:rsidRPr="00454389">
        <w:rPr>
          <w:rFonts w:asciiTheme="minorEastAsia" w:hAnsiTheme="minorEastAsia" w:cs="Times New Roman" w:hint="eastAsia"/>
        </w:rPr>
        <w:t>2 读取多数据源</w:t>
      </w:r>
      <w:bookmarkEnd w:id="28"/>
    </w:p>
    <w:p w:rsidR="00444A58" w:rsidRPr="00454389" w:rsidRDefault="003055EB">
      <w:pPr>
        <w:ind w:firstLineChars="177" w:firstLine="425"/>
        <w:rPr>
          <w:rFonts w:asciiTheme="minorEastAsia" w:hAnsiTheme="minorEastAsia"/>
          <w:sz w:val="24"/>
          <w:szCs w:val="21"/>
        </w:rPr>
      </w:pPr>
      <w:r w:rsidRPr="00454389">
        <w:rPr>
          <w:rFonts w:asciiTheme="minorEastAsia" w:hAnsiTheme="minorEastAsia" w:hint="eastAsia"/>
          <w:sz w:val="24"/>
          <w:szCs w:val="21"/>
        </w:rPr>
        <w:t>系统指标图中展示北京市各区的指标信息，而各地市数据表是单独部署，这就涉及到系统中读取不同地市的数据源问题，本系统采用多数据源部署，分别读取不同地市数据库数据用以展示，由于北京市使用5200系统，其它地市仍是3200系统，这里两系统相关数据表对应如表所示：</w:t>
      </w:r>
    </w:p>
    <w:tbl>
      <w:tblPr>
        <w:tblStyle w:val="ab"/>
        <w:tblW w:w="8522" w:type="dxa"/>
        <w:tblLayout w:type="fixed"/>
        <w:tblLook w:val="04A0"/>
      </w:tblPr>
      <w:tblGrid>
        <w:gridCol w:w="2802"/>
        <w:gridCol w:w="5720"/>
      </w:tblGrid>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3200表名</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5200对应表名</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lastRenderedPageBreak/>
              <w:t>dms_com_terminal</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dms_terminal_info</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comm_fac_gk</w:t>
            </w:r>
          </w:p>
        </w:tc>
        <w:tc>
          <w:tcPr>
            <w:tcW w:w="5720" w:type="dxa"/>
          </w:tcPr>
          <w:p w:rsidR="00444A58" w:rsidRPr="00454389" w:rsidRDefault="003055EB">
            <w:pPr>
              <w:rPr>
                <w:rFonts w:asciiTheme="minorEastAsia" w:hAnsiTheme="minorEastAsia"/>
                <w:color w:val="FF0000"/>
              </w:rPr>
            </w:pPr>
            <w:r w:rsidRPr="00454389">
              <w:rPr>
                <w:rFonts w:asciiTheme="minorEastAsia" w:hAnsiTheme="minorEastAsia" w:hint="eastAsia"/>
              </w:rPr>
              <w:t>Alarm.dms_comm_tem_gk</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op_yk</w:t>
            </w:r>
          </w:p>
        </w:tc>
        <w:tc>
          <w:tcPr>
            <w:tcW w:w="5720" w:type="dxa"/>
          </w:tcPr>
          <w:p w:rsidR="00444A58" w:rsidRPr="00454389" w:rsidRDefault="003055EB">
            <w:pPr>
              <w:rPr>
                <w:rFonts w:asciiTheme="minorEastAsia" w:hAnsiTheme="minorEastAsia"/>
                <w:color w:val="FF0000"/>
              </w:rPr>
            </w:pPr>
            <w:r w:rsidRPr="00454389">
              <w:rPr>
                <w:rFonts w:asciiTheme="minorEastAsia" w:hAnsiTheme="minorEastAsia" w:hint="eastAsia"/>
              </w:rPr>
              <w:t>Alarm.dms_op_ctrl</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dms_cb_device</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dms_cb_device</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yx_bw</w:t>
            </w:r>
          </w:p>
        </w:tc>
        <w:tc>
          <w:tcPr>
            <w:tcW w:w="5720" w:type="dxa"/>
          </w:tcPr>
          <w:p w:rsidR="00444A58" w:rsidRPr="00454389" w:rsidRDefault="003055EB">
            <w:pPr>
              <w:rPr>
                <w:rFonts w:asciiTheme="minorEastAsia" w:hAnsiTheme="minorEastAsia"/>
                <w:color w:val="FF0000"/>
              </w:rPr>
            </w:pPr>
            <w:r w:rsidRPr="00454389">
              <w:rPr>
                <w:rFonts w:asciiTheme="minorEastAsia" w:hAnsiTheme="minorEastAsia" w:hint="eastAsia"/>
              </w:rPr>
              <w:t>Alarm.dms_yx_bw</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yk_yx_rely</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dms_send_dc(配网下行遥控信息表)</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fes_yx_define</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dms_fes_yx_define</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hint="eastAsia"/>
              </w:rPr>
              <w:t>channel_info</w:t>
            </w:r>
          </w:p>
        </w:tc>
        <w:tc>
          <w:tcPr>
            <w:tcW w:w="5720" w:type="dxa"/>
          </w:tcPr>
          <w:p w:rsidR="00444A58" w:rsidRPr="00454389" w:rsidRDefault="003055EB">
            <w:pPr>
              <w:rPr>
                <w:rFonts w:asciiTheme="minorEastAsia" w:hAnsiTheme="minorEastAsia"/>
              </w:rPr>
            </w:pPr>
            <w:r w:rsidRPr="00454389">
              <w:rPr>
                <w:rFonts w:asciiTheme="minorEastAsia" w:hAnsiTheme="minorEastAsia" w:hint="eastAsia"/>
              </w:rPr>
              <w:t>dms_channel_info</w:t>
            </w:r>
          </w:p>
        </w:tc>
      </w:tr>
      <w:tr w:rsidR="00444A58" w:rsidRPr="00454389">
        <w:tc>
          <w:tcPr>
            <w:tcW w:w="2802" w:type="dxa"/>
          </w:tcPr>
          <w:p w:rsidR="00444A58" w:rsidRPr="00454389" w:rsidRDefault="003055EB">
            <w:pPr>
              <w:rPr>
                <w:rFonts w:asciiTheme="minorEastAsia" w:hAnsiTheme="minorEastAsia"/>
              </w:rPr>
            </w:pPr>
            <w:r w:rsidRPr="00454389">
              <w:rPr>
                <w:rFonts w:asciiTheme="minorEastAsia" w:hAnsiTheme="minorEastAsia"/>
              </w:rPr>
              <w:t>yx_soe</w:t>
            </w:r>
          </w:p>
        </w:tc>
        <w:tc>
          <w:tcPr>
            <w:tcW w:w="5720" w:type="dxa"/>
          </w:tcPr>
          <w:p w:rsidR="00444A58" w:rsidRPr="00454389" w:rsidRDefault="003055EB">
            <w:pPr>
              <w:rPr>
                <w:rFonts w:asciiTheme="minorEastAsia" w:hAnsiTheme="minorEastAsia"/>
                <w:color w:val="FF0000"/>
              </w:rPr>
            </w:pPr>
            <w:r w:rsidRPr="00454389">
              <w:rPr>
                <w:rFonts w:asciiTheme="minorEastAsia" w:hAnsiTheme="minorEastAsia" w:hint="eastAsia"/>
              </w:rPr>
              <w:t>Alarm.dms_yx_soe</w:t>
            </w:r>
          </w:p>
        </w:tc>
      </w:tr>
    </w:tbl>
    <w:p w:rsidR="00444A58" w:rsidRPr="00454389" w:rsidRDefault="00444A58">
      <w:pPr>
        <w:ind w:firstLineChars="177" w:firstLine="425"/>
        <w:rPr>
          <w:rFonts w:asciiTheme="minorEastAsia" w:hAnsiTheme="minorEastAsia"/>
          <w:sz w:val="24"/>
          <w:szCs w:val="21"/>
        </w:rPr>
      </w:pPr>
    </w:p>
    <w:p w:rsidR="00444A58" w:rsidRPr="00454389" w:rsidRDefault="003055EB">
      <w:pPr>
        <w:pStyle w:val="3"/>
        <w:rPr>
          <w:rFonts w:asciiTheme="minorEastAsia" w:hAnsiTheme="minorEastAsia"/>
        </w:rPr>
      </w:pPr>
      <w:bookmarkStart w:id="29" w:name="_Toc32124"/>
      <w:r w:rsidRPr="00454389">
        <w:rPr>
          <w:rFonts w:asciiTheme="minorEastAsia" w:hAnsiTheme="minorEastAsia" w:hint="eastAsia"/>
        </w:rPr>
        <w:t>3</w:t>
      </w:r>
      <w:r w:rsidRPr="00454389">
        <w:rPr>
          <w:rFonts w:asciiTheme="minorEastAsia" w:hAnsiTheme="minorEastAsia"/>
        </w:rPr>
        <w:t>.</w:t>
      </w:r>
      <w:r w:rsidRPr="00454389">
        <w:rPr>
          <w:rFonts w:asciiTheme="minorEastAsia" w:hAnsiTheme="minorEastAsia" w:hint="eastAsia"/>
        </w:rPr>
        <w:t>3 历史数据计算</w:t>
      </w:r>
      <w:bookmarkEnd w:id="29"/>
    </w:p>
    <w:p w:rsidR="00444A58" w:rsidRPr="00454389" w:rsidRDefault="003055EB">
      <w:pPr>
        <w:ind w:firstLineChars="177" w:firstLine="425"/>
        <w:rPr>
          <w:rStyle w:val="ac"/>
          <w:rFonts w:asciiTheme="minorEastAsia" w:hAnsiTheme="minorEastAsia"/>
          <w:color w:val="FF0000"/>
        </w:rPr>
      </w:pPr>
      <w:r w:rsidRPr="00454389">
        <w:rPr>
          <w:rFonts w:asciiTheme="minorEastAsia" w:hAnsiTheme="minorEastAsia" w:hint="eastAsia"/>
          <w:sz w:val="24"/>
          <w:szCs w:val="21"/>
        </w:rPr>
        <w:t>终端在线率是在周典典计算的数据基础上进行进一步计算，其可以通过下方的地址运行计算历史数据，之后每天晚上会计算前一天数据写进数据库，</w:t>
      </w:r>
      <w:hyperlink r:id="rId15" w:history="1">
        <w:r w:rsidRPr="00454389">
          <w:rPr>
            <w:rStyle w:val="ac"/>
            <w:rFonts w:asciiTheme="minorEastAsia" w:hAnsiTheme="minorEastAsia"/>
          </w:rPr>
          <w:t>http://</w:t>
        </w:r>
        <w:r w:rsidRPr="00454389">
          <w:rPr>
            <w:rStyle w:val="ac"/>
            <w:rFonts w:asciiTheme="minorEastAsia" w:hAnsiTheme="minorEastAsia" w:hint="eastAsia"/>
          </w:rPr>
          <w:t>200.10.3.11</w:t>
        </w:r>
        <w:r w:rsidRPr="00454389">
          <w:rPr>
            <w:rStyle w:val="ac"/>
            <w:rFonts w:asciiTheme="minorEastAsia" w:hAnsiTheme="minorEastAsia"/>
          </w:rPr>
          <w:t>:9000/osp/ssda</w:t>
        </w:r>
        <w:r w:rsidRPr="00454389">
          <w:rPr>
            <w:rStyle w:val="ac"/>
            <w:rFonts w:asciiTheme="minorEastAsia" w:hAnsiTheme="minorEastAsia" w:hint="eastAsia"/>
          </w:rPr>
          <w:t>_tm</w:t>
        </w:r>
        <w:r w:rsidRPr="00454389">
          <w:rPr>
            <w:rStyle w:val="ac"/>
            <w:rFonts w:asciiTheme="minorEastAsia" w:hAnsiTheme="minorEastAsia"/>
          </w:rPr>
          <w:t>/rest/termMgt/testTermStat/2018-03-05</w:t>
        </w:r>
      </w:hyperlink>
      <w:r w:rsidRPr="00454389">
        <w:rPr>
          <w:rFonts w:asciiTheme="minorEastAsia" w:hAnsiTheme="minorEastAsia" w:hint="eastAsia"/>
        </w:rPr>
        <w:t>（如已部署终端管理，请忽略）</w:t>
      </w:r>
      <w:hyperlink r:id="rId16" w:history="1">
        <w:r w:rsidRPr="00454389">
          <w:rPr>
            <w:rStyle w:val="ac"/>
            <w:rFonts w:asciiTheme="minorEastAsia" w:hAnsiTheme="minorEastAsia"/>
          </w:rPr>
          <w:t>http://</w:t>
        </w:r>
        <w:r w:rsidRPr="00454389">
          <w:rPr>
            <w:rStyle w:val="ac"/>
            <w:rFonts w:asciiTheme="minorEastAsia" w:hAnsiTheme="minorEastAsia" w:hint="eastAsia"/>
            <w:color w:val="FF0000"/>
          </w:rPr>
          <w:t>200.10.3.11</w:t>
        </w:r>
        <w:r w:rsidRPr="00454389">
          <w:rPr>
            <w:rStyle w:val="ac"/>
            <w:rFonts w:asciiTheme="minorEastAsia" w:hAnsiTheme="minorEastAsia"/>
            <w:color w:val="FF0000"/>
          </w:rPr>
          <w:t>:9000/</w:t>
        </w:r>
        <w:r w:rsidRPr="00454389">
          <w:rPr>
            <w:rStyle w:val="ac"/>
            <w:rFonts w:asciiTheme="minorEastAsia" w:hAnsiTheme="minorEastAsia"/>
          </w:rPr>
          <w:t>osp/ssda</w:t>
        </w:r>
        <w:r w:rsidRPr="00454389">
          <w:rPr>
            <w:rStyle w:val="ac"/>
            <w:rFonts w:asciiTheme="minorEastAsia" w:hAnsiTheme="minorEastAsia" w:hint="eastAsia"/>
          </w:rPr>
          <w:t>-zbfx</w:t>
        </w:r>
        <w:r w:rsidRPr="00454389">
          <w:rPr>
            <w:rStyle w:val="ac"/>
            <w:rFonts w:asciiTheme="minorEastAsia" w:hAnsiTheme="minorEastAsia"/>
          </w:rPr>
          <w:t>/rest/</w:t>
        </w:r>
        <w:r w:rsidRPr="00454389">
          <w:rPr>
            <w:rStyle w:val="ac"/>
            <w:rFonts w:asciiTheme="minorEastAsia" w:hAnsiTheme="minorEastAsia" w:hint="eastAsia"/>
          </w:rPr>
          <w:t>zbfxController</w:t>
        </w:r>
        <w:r w:rsidRPr="00454389">
          <w:rPr>
            <w:rStyle w:val="ac"/>
            <w:rFonts w:asciiTheme="minorEastAsia" w:hAnsiTheme="minorEastAsia"/>
          </w:rPr>
          <w:t>/</w:t>
        </w:r>
        <w:r w:rsidRPr="00454389">
          <w:rPr>
            <w:rFonts w:asciiTheme="minorEastAsia" w:hAnsiTheme="minorEastAsia" w:hint="eastAsia"/>
            <w:color w:val="2A00FF"/>
            <w:sz w:val="20"/>
            <w:highlight w:val="white"/>
          </w:rPr>
          <w:t>zdzlinfoHis</w:t>
        </w:r>
        <w:r w:rsidRPr="00454389">
          <w:rPr>
            <w:rStyle w:val="ac"/>
            <w:rFonts w:asciiTheme="minorEastAsia" w:hAnsiTheme="minorEastAsia"/>
          </w:rPr>
          <w:t>/</w:t>
        </w:r>
        <w:r w:rsidRPr="00454389">
          <w:rPr>
            <w:rStyle w:val="ac"/>
            <w:rFonts w:asciiTheme="minorEastAsia" w:hAnsiTheme="minorEastAsia"/>
            <w:color w:val="FF0000"/>
          </w:rPr>
          <w:t>2018-03-05</w:t>
        </w:r>
      </w:hyperlink>
    </w:p>
    <w:p w:rsidR="00444A58" w:rsidRPr="00454389" w:rsidRDefault="00444A58">
      <w:pPr>
        <w:ind w:firstLineChars="177" w:firstLine="372"/>
        <w:rPr>
          <w:rStyle w:val="ac"/>
          <w:rFonts w:asciiTheme="minorEastAsia" w:hAnsiTheme="minorEastAsia"/>
          <w:color w:val="FF0000"/>
        </w:rPr>
      </w:pPr>
    </w:p>
    <w:p w:rsidR="00444A58" w:rsidRPr="00454389" w:rsidRDefault="00444A58">
      <w:pPr>
        <w:ind w:firstLineChars="177" w:firstLine="372"/>
        <w:rPr>
          <w:rStyle w:val="ac"/>
          <w:rFonts w:asciiTheme="minorEastAsia" w:hAnsiTheme="minorEastAsia"/>
          <w:color w:val="FF0000"/>
        </w:rPr>
      </w:pP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遥控成功率，遥控使用率和遥信正确率可以通过以下地址计算历史数据，</w:t>
      </w:r>
      <w:hyperlink r:id="rId17" w:history="1">
        <w:r w:rsidRPr="00454389">
          <w:rPr>
            <w:rStyle w:val="ac"/>
            <w:rFonts w:asciiTheme="minorEastAsia" w:hAnsiTheme="minorEastAsia"/>
          </w:rPr>
          <w:t>http://</w:t>
        </w:r>
        <w:r w:rsidRPr="00454389">
          <w:rPr>
            <w:rStyle w:val="ac"/>
            <w:rFonts w:asciiTheme="minorEastAsia" w:hAnsiTheme="minorEastAsia" w:hint="eastAsia"/>
            <w:color w:val="FF0000"/>
          </w:rPr>
          <w:t>200.10.3.11</w:t>
        </w:r>
        <w:r w:rsidRPr="00454389">
          <w:rPr>
            <w:rStyle w:val="ac"/>
            <w:rFonts w:asciiTheme="minorEastAsia" w:hAnsiTheme="minorEastAsia"/>
            <w:color w:val="FF0000"/>
          </w:rPr>
          <w:t>:9000/</w:t>
        </w:r>
        <w:r w:rsidRPr="00454389">
          <w:rPr>
            <w:rStyle w:val="ac"/>
            <w:rFonts w:asciiTheme="minorEastAsia" w:hAnsiTheme="minorEastAsia"/>
          </w:rPr>
          <w:t>osp/ssda</w:t>
        </w:r>
        <w:r w:rsidRPr="00454389">
          <w:rPr>
            <w:rStyle w:val="ac"/>
            <w:rFonts w:asciiTheme="minorEastAsia" w:hAnsiTheme="minorEastAsia" w:hint="eastAsia"/>
          </w:rPr>
          <w:t>-zbfx</w:t>
        </w:r>
        <w:r w:rsidRPr="00454389">
          <w:rPr>
            <w:rStyle w:val="ac"/>
            <w:rFonts w:asciiTheme="minorEastAsia" w:hAnsiTheme="minorEastAsia"/>
          </w:rPr>
          <w:t>/rest/</w:t>
        </w:r>
        <w:r w:rsidRPr="00454389">
          <w:rPr>
            <w:rStyle w:val="ac"/>
            <w:rFonts w:asciiTheme="minorEastAsia" w:hAnsiTheme="minorEastAsia" w:hint="eastAsia"/>
          </w:rPr>
          <w:t>zbfxController</w:t>
        </w:r>
        <w:r w:rsidRPr="00454389">
          <w:rPr>
            <w:rStyle w:val="ac"/>
            <w:rFonts w:asciiTheme="minorEastAsia" w:hAnsiTheme="minorEastAsia"/>
          </w:rPr>
          <w:t>/</w:t>
        </w:r>
        <w:r w:rsidRPr="00454389">
          <w:rPr>
            <w:rStyle w:val="ac"/>
            <w:rFonts w:asciiTheme="minorEastAsia" w:hAnsiTheme="minorEastAsia" w:hint="eastAsia"/>
          </w:rPr>
          <w:t>indexinfoHis</w:t>
        </w:r>
        <w:r w:rsidRPr="00454389">
          <w:rPr>
            <w:rStyle w:val="ac"/>
            <w:rFonts w:asciiTheme="minorEastAsia" w:hAnsiTheme="minorEastAsia"/>
          </w:rPr>
          <w:t>/</w:t>
        </w:r>
        <w:r w:rsidRPr="00454389">
          <w:rPr>
            <w:rStyle w:val="ac"/>
            <w:rFonts w:asciiTheme="minorEastAsia" w:hAnsiTheme="minorEastAsia"/>
            <w:color w:val="FF0000"/>
          </w:rPr>
          <w:t>2018-03-05</w:t>
        </w:r>
      </w:hyperlink>
      <w:r w:rsidRPr="00454389">
        <w:rPr>
          <w:rFonts w:asciiTheme="minorEastAsia" w:hAnsiTheme="minorEastAsia" w:hint="eastAsia"/>
        </w:rPr>
        <w:t>,注意192.100.0.23：9000根据现场服务器改成对应地址和端口号，2018-03-05根据需求改成相应时间，本功能需要三张表，表结构如下：</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表一：</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CREATE TABLE "D5000"."YK_HIS_CONTENT"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"OCCUR_TIME" DATETIME(6)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"YX_ID" NUMBER(22,0)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"TERM_ID" NUMBER(22,0),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"CONTENT" VARCHAR2(512)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"YKRESULT" VARCHAR2(256),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"BAK_1" VARCHAR2(128),</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"BAK_2" NUMERIC(26,6),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"BAK_3" VARCHAR2(50),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"TERM_AREA_ID" NUMERIC(26,0),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"IF_STAT_STATIC"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"IF_ZF_GW"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NOT CLUSTER PRIMARY KEY("OCCUR_TIME", "YX_ID", "CONTENT")) STORAGE(ON "OPEN_DATA", CLUSTERBTR) ;</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TABLE "D5000"."YK_HIS_CONTENT" IS '遥控明细历史表';</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"D5000"."YK_HIS_CONTENT"."BAK_1" IS '备用1';</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lastRenderedPageBreak/>
        <w:t>COMMENT ON COLUMN "D5000"."YK_HIS_CONTENT"."BAK_2" IS '备用2';</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"D5000"."YK_HIS_CONTENT"."BAK_3" IS '备用3';</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"D5000"."YK_HIS_CONTENT"."CONTENT" IS '明细';</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"D5000"."YK_HIS_CONTENT"."OCCUR_TIME" IS '发生时间';</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"D5000"."YK_HIS_CONTENT"."TERM_ID" IS '终端ID';</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"D5000"."YK_HIS_CONTENT"."YKRESULT" IS '结果';</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"D5000"."YK_HIS_CONTENT"."YX_ID" IS '遥信ID';</w:t>
      </w:r>
    </w:p>
    <w:p w:rsidR="00444A58" w:rsidRPr="00454389" w:rsidRDefault="003055EB">
      <w:pPr>
        <w:jc w:val="left"/>
        <w:rPr>
          <w:rFonts w:asciiTheme="minorEastAsia" w:hAnsiTheme="minorEastAsia"/>
          <w:sz w:val="20"/>
        </w:rPr>
      </w:pPr>
      <w:r w:rsidRPr="00454389">
        <w:rPr>
          <w:rFonts w:asciiTheme="minorEastAsia" w:hAnsiTheme="minorEastAsia" w:hint="eastAsia"/>
          <w:b/>
          <w:color w:val="0000FF"/>
          <w:sz w:val="20"/>
        </w:rPr>
        <w:t>altertable</w:t>
      </w:r>
      <w:r w:rsidRPr="00454389">
        <w:rPr>
          <w:rFonts w:asciiTheme="minorEastAsia" w:hAnsiTheme="minorEastAsia" w:hint="eastAsia"/>
          <w:color w:val="000000"/>
          <w:sz w:val="20"/>
        </w:rPr>
        <w:t xml:space="preserve"> "D5000"</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"YK_HIS_CONTENT" </w:t>
      </w:r>
      <w:r w:rsidRPr="00454389">
        <w:rPr>
          <w:rFonts w:asciiTheme="minorEastAsia" w:hAnsiTheme="minorEastAsia" w:hint="eastAsia"/>
          <w:b/>
          <w:color w:val="0000FF"/>
          <w:sz w:val="20"/>
        </w:rPr>
        <w:t>addcolumn</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"AREA_ID" </w:t>
      </w:r>
      <w:r w:rsidRPr="00454389">
        <w:rPr>
          <w:rFonts w:asciiTheme="minorEastAsia" w:hAnsiTheme="minorEastAsia" w:hint="eastAsia"/>
          <w:color w:val="008000"/>
          <w:sz w:val="20"/>
        </w:rPr>
        <w:t>NUMERIC</w:t>
      </w:r>
      <w:r w:rsidRPr="00454389">
        <w:rPr>
          <w:rFonts w:asciiTheme="minorEastAsia" w:hAnsiTheme="minorEastAsia" w:hint="eastAsia"/>
          <w:color w:val="C0C0C0"/>
          <w:sz w:val="20"/>
        </w:rPr>
        <w:t>(</w:t>
      </w:r>
      <w:r w:rsidRPr="00454389">
        <w:rPr>
          <w:rFonts w:asciiTheme="minorEastAsia" w:hAnsiTheme="minorEastAsia" w:hint="eastAsia"/>
          <w:color w:val="000000"/>
          <w:sz w:val="20"/>
        </w:rPr>
        <w:t>26</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 0</w:t>
      </w:r>
      <w:r w:rsidRPr="00454389">
        <w:rPr>
          <w:rFonts w:asciiTheme="minorEastAsia" w:hAnsiTheme="minorEastAsia" w:hint="eastAsia"/>
          <w:color w:val="C0C0C0"/>
          <w:sz w:val="20"/>
        </w:rPr>
        <w:t>));</w:t>
      </w:r>
    </w:p>
    <w:p w:rsidR="00444A58" w:rsidRPr="00454389" w:rsidRDefault="003055EB">
      <w:pPr>
        <w:ind w:firstLineChars="177" w:firstLine="355"/>
        <w:rPr>
          <w:rFonts w:asciiTheme="minorEastAsia" w:hAnsiTheme="minorEastAsia"/>
        </w:rPr>
      </w:pPr>
      <w:r w:rsidRPr="00454389">
        <w:rPr>
          <w:rFonts w:asciiTheme="minorEastAsia" w:hAnsiTheme="minorEastAsia" w:hint="eastAsia"/>
          <w:b/>
          <w:color w:val="0000FF"/>
          <w:sz w:val="20"/>
        </w:rPr>
        <w:t>commentoncolumn</w:t>
      </w:r>
      <w:r w:rsidRPr="00454389">
        <w:rPr>
          <w:rFonts w:asciiTheme="minorEastAsia" w:hAnsiTheme="minorEastAsia" w:hint="eastAsia"/>
          <w:color w:val="000000"/>
          <w:sz w:val="20"/>
        </w:rPr>
        <w:t xml:space="preserve"> "D5000"</w:t>
      </w:r>
      <w:r w:rsidRPr="00454389">
        <w:rPr>
          <w:rFonts w:asciiTheme="minorEastAsia" w:hAnsiTheme="minorEastAsia" w:hint="eastAsia"/>
          <w:color w:val="C0C0C0"/>
          <w:sz w:val="20"/>
        </w:rPr>
        <w:t>.</w:t>
      </w:r>
      <w:r w:rsidRPr="00454389">
        <w:rPr>
          <w:rFonts w:asciiTheme="minorEastAsia" w:hAnsiTheme="minorEastAsia" w:hint="eastAsia"/>
          <w:color w:val="000000"/>
          <w:sz w:val="20"/>
        </w:rPr>
        <w:t>"YK_HIS_CONTENT"</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"AREA_ID" </w:t>
      </w:r>
      <w:r w:rsidRPr="00454389">
        <w:rPr>
          <w:rFonts w:asciiTheme="minorEastAsia" w:hAnsiTheme="minorEastAsia" w:hint="eastAsia"/>
          <w:b/>
          <w:color w:val="0000FF"/>
          <w:sz w:val="20"/>
        </w:rPr>
        <w:t>is</w:t>
      </w:r>
      <w:r w:rsidRPr="00454389">
        <w:rPr>
          <w:rFonts w:asciiTheme="minorEastAsia" w:hAnsiTheme="minorEastAsia" w:hint="eastAsia"/>
          <w:color w:val="FF0000"/>
          <w:sz w:val="20"/>
        </w:rPr>
        <w:t>'平台接口取得的权限'</w:t>
      </w:r>
      <w:r w:rsidRPr="00454389">
        <w:rPr>
          <w:rFonts w:asciiTheme="minorEastAsia" w:hAnsiTheme="minorEastAsia" w:hint="eastAsia"/>
          <w:color w:val="C0C0C0"/>
          <w:sz w:val="20"/>
        </w:rPr>
        <w: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表二</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CREATE TABLE "D5000"."YX_HIS_CONTENT"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"OCCUR_TIME" DATETIME(6)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"YX_ID" NUMBER(22,0)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"TERM_ID" NUMBER(22,0),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"CONTENT" VARCHAR2(512)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"YXRESULT" VARCHAR2(256),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"BAK_1" VARCHAR2(128),</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"BAK_2" NUMERIC(26,6),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"BAK_3" VARCHAR2(50),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"TERM_AREA_ID" NUMERIC(26,0),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"IF_STAT_STATIC"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"IF_ZF_GW" VARCHAR2(10),</w:t>
      </w:r>
    </w:p>
    <w:p w:rsidR="00444A58" w:rsidRPr="00454389" w:rsidRDefault="003055EB">
      <w:pPr>
        <w:ind w:firstLineChars="177" w:firstLine="372"/>
        <w:rPr>
          <w:rFonts w:asciiTheme="minorEastAsia" w:hAnsiTheme="minorEastAsia"/>
        </w:rPr>
      </w:pPr>
      <w:r w:rsidRPr="00454389">
        <w:rPr>
          <w:rFonts w:asciiTheme="minorEastAsia" w:hAnsiTheme="minorEastAsia"/>
        </w:rPr>
        <w:t>“</w:t>
      </w:r>
      <w:r w:rsidRPr="00454389">
        <w:rPr>
          <w:rFonts w:asciiTheme="minorEastAsia" w:hAnsiTheme="minorEastAsia" w:hint="eastAsia"/>
        </w:rPr>
        <w:t>if_yy_zb</w:t>
      </w:r>
      <w:r w:rsidRPr="00454389">
        <w:rPr>
          <w:rFonts w:asciiTheme="minorEastAsia" w:hAnsiTheme="minorEastAsia"/>
        </w:rPr>
        <w:t>”</w:t>
      </w:r>
      <w:r w:rsidRPr="00454389">
        <w:rPr>
          <w:rFonts w:asciiTheme="minorEastAsia" w:hAnsiTheme="minorEastAsia" w:hint="eastAsia"/>
        </w:rPr>
        <w:t xml:space="preserve">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NOT CLUSTER PRIMARY KEY("OCCUR_TIME", "YX_ID", "CONTENT")) STORAGE(ON "OPEN_DATA", CLUSTERBTR) ;</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TABLE "D5000"."YX_HIS_CONTENT" IS '遥信正确率明细历史表';</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"D5000"."YX_HIS_CONTENT"."BAK_1" IS '备用1';</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"D5000"."YX_HIS_CONTENT"."BAK_2" IS '备用2';</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"D5000"."YX_HIS_CONTENT"."BAK_3" IS '备用3';</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"D5000"."YX_HIS_CONTENT"."CONTENT" IS '明细';</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"D5000"."YX_HIS_CONTENT"."IF_STAT_STATIC" IS '是否转发省网';</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"D5000"."YX_HIS_CONTENT"."IF_ZF_GW" IS '是否转发国网';</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"D5000"."YX_HIS_CONTENT"."OCCUR_TIME" IS '发生时间';</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"D5000"."YX_HIS_CONTENT"."TERM_AREA_ID" IS '终端所属区域';</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"D5000"."YX_HIS_CONTENT"."TERM_ID" IS '终端ID';</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"D5000"."YX_HIS_CONTENT"."YXRESULT" IS '结果';</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COMMENT ON COLUMN "D5000"."YX_HIS_CONTENT"."YX_ID" IS '遥信ID';</w:t>
      </w:r>
    </w:p>
    <w:p w:rsidR="00444A58" w:rsidRPr="00454389" w:rsidRDefault="003055EB">
      <w:pPr>
        <w:jc w:val="left"/>
        <w:rPr>
          <w:rFonts w:asciiTheme="minorEastAsia" w:hAnsiTheme="minorEastAsia"/>
          <w:sz w:val="20"/>
        </w:rPr>
      </w:pPr>
      <w:r w:rsidRPr="00454389">
        <w:rPr>
          <w:rFonts w:asciiTheme="minorEastAsia" w:hAnsiTheme="minorEastAsia" w:hint="eastAsia"/>
          <w:b/>
          <w:color w:val="0000FF"/>
          <w:sz w:val="20"/>
        </w:rPr>
        <w:t>altertable</w:t>
      </w:r>
      <w:r w:rsidRPr="00454389">
        <w:rPr>
          <w:rFonts w:asciiTheme="minorEastAsia" w:hAnsiTheme="minorEastAsia" w:hint="eastAsia"/>
          <w:color w:val="000000"/>
          <w:sz w:val="20"/>
        </w:rPr>
        <w:t xml:space="preserve"> "D5000"</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"YX_HIS_CONTENT" </w:t>
      </w:r>
      <w:r w:rsidRPr="00454389">
        <w:rPr>
          <w:rFonts w:asciiTheme="minorEastAsia" w:hAnsiTheme="minorEastAsia" w:hint="eastAsia"/>
          <w:b/>
          <w:color w:val="0000FF"/>
          <w:sz w:val="20"/>
        </w:rPr>
        <w:t>addcolumn</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"AREA_ID" </w:t>
      </w:r>
      <w:r w:rsidRPr="00454389">
        <w:rPr>
          <w:rFonts w:asciiTheme="minorEastAsia" w:hAnsiTheme="minorEastAsia" w:hint="eastAsia"/>
          <w:color w:val="008000"/>
          <w:sz w:val="20"/>
        </w:rPr>
        <w:t>NUMERIC</w:t>
      </w:r>
      <w:r w:rsidRPr="00454389">
        <w:rPr>
          <w:rFonts w:asciiTheme="minorEastAsia" w:hAnsiTheme="minorEastAsia" w:hint="eastAsia"/>
          <w:color w:val="C0C0C0"/>
          <w:sz w:val="20"/>
        </w:rPr>
        <w:t>(</w:t>
      </w:r>
      <w:r w:rsidRPr="00454389">
        <w:rPr>
          <w:rFonts w:asciiTheme="minorEastAsia" w:hAnsiTheme="minorEastAsia" w:hint="eastAsia"/>
          <w:color w:val="000000"/>
          <w:sz w:val="20"/>
        </w:rPr>
        <w:t>26</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 0</w:t>
      </w:r>
      <w:r w:rsidRPr="00454389">
        <w:rPr>
          <w:rFonts w:asciiTheme="minorEastAsia" w:hAnsiTheme="minorEastAsia" w:hint="eastAsia"/>
          <w:color w:val="C0C0C0"/>
          <w:sz w:val="20"/>
        </w:rPr>
        <w:t>));</w:t>
      </w:r>
    </w:p>
    <w:p w:rsidR="00444A58" w:rsidRPr="00454389" w:rsidRDefault="003055EB">
      <w:pPr>
        <w:ind w:firstLineChars="177" w:firstLine="355"/>
        <w:rPr>
          <w:rFonts w:asciiTheme="minorEastAsia" w:hAnsiTheme="minorEastAsia"/>
        </w:rPr>
      </w:pPr>
      <w:r w:rsidRPr="00454389">
        <w:rPr>
          <w:rFonts w:asciiTheme="minorEastAsia" w:hAnsiTheme="minorEastAsia" w:hint="eastAsia"/>
          <w:b/>
          <w:color w:val="0000FF"/>
          <w:sz w:val="20"/>
        </w:rPr>
        <w:t>commentoncolumn</w:t>
      </w:r>
      <w:r w:rsidRPr="00454389">
        <w:rPr>
          <w:rFonts w:asciiTheme="minorEastAsia" w:hAnsiTheme="minorEastAsia" w:hint="eastAsia"/>
          <w:color w:val="000000"/>
          <w:sz w:val="20"/>
        </w:rPr>
        <w:t xml:space="preserve"> "D5000"</w:t>
      </w:r>
      <w:r w:rsidRPr="00454389">
        <w:rPr>
          <w:rFonts w:asciiTheme="minorEastAsia" w:hAnsiTheme="minorEastAsia" w:hint="eastAsia"/>
          <w:color w:val="C0C0C0"/>
          <w:sz w:val="20"/>
        </w:rPr>
        <w:t>.</w:t>
      </w:r>
      <w:r w:rsidRPr="00454389">
        <w:rPr>
          <w:rFonts w:asciiTheme="minorEastAsia" w:hAnsiTheme="minorEastAsia" w:hint="eastAsia"/>
          <w:color w:val="000000"/>
          <w:sz w:val="20"/>
        </w:rPr>
        <w:t>"YK_HIS_CONTENT"</w:t>
      </w:r>
      <w:r w:rsidRPr="00454389">
        <w:rPr>
          <w:rFonts w:asciiTheme="minorEastAsia" w:hAnsiTheme="minorEastAsia" w:hint="eastAsia"/>
          <w:color w:val="C0C0C0"/>
          <w:sz w:val="20"/>
        </w:rPr>
        <w:t>.</w:t>
      </w:r>
      <w:r w:rsidRPr="00454389">
        <w:rPr>
          <w:rFonts w:asciiTheme="minorEastAsia" w:hAnsiTheme="minorEastAsia" w:hint="eastAsia"/>
          <w:color w:val="000000"/>
          <w:sz w:val="20"/>
        </w:rPr>
        <w:t xml:space="preserve">"AREA_ID" </w:t>
      </w:r>
      <w:r w:rsidRPr="00454389">
        <w:rPr>
          <w:rFonts w:asciiTheme="minorEastAsia" w:hAnsiTheme="minorEastAsia" w:hint="eastAsia"/>
          <w:b/>
          <w:color w:val="0000FF"/>
          <w:sz w:val="20"/>
        </w:rPr>
        <w:t>is</w:t>
      </w:r>
      <w:r w:rsidRPr="00454389">
        <w:rPr>
          <w:rFonts w:asciiTheme="minorEastAsia" w:hAnsiTheme="minorEastAsia" w:hint="eastAsia"/>
          <w:color w:val="FF0000"/>
          <w:sz w:val="20"/>
        </w:rPr>
        <w:t>'平台接口取得的权限'</w:t>
      </w:r>
      <w:r w:rsidRPr="00454389">
        <w:rPr>
          <w:rFonts w:asciiTheme="minorEastAsia" w:hAnsiTheme="minorEastAsia" w:hint="eastAsia"/>
          <w:color w:val="C0C0C0"/>
          <w:sz w:val="20"/>
        </w:rPr>
        <w: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表三：</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CREATE TABLE "D5000"."YK_SUCCESS_CONTENT"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lastRenderedPageBreak/>
        <w:t>"OCCUR_TIME" DATETIME(6)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"MEAS_ID" NUMBER(22,0)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"TERM_ID" NUMBER(22,0),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"CONTENT" VARCHAR2(512) NOT NULL,</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"YKRESULT" VARCHAR2(256),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"BAK_1" VARCHAR2(128),</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"BAK_2" NUMERIC(26,6),</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"BAK_3" VARCHAR2(50),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"TERM_AREA_ID" NUMERIC(26,0),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"IF_STAT_STATIC"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"IF_ZF_GW" VARCHAR2(10),</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t>NOT CLUSTER PRIMARY KEY("OCCUR_TIME", "MEAS_ID", "CONTENT")) STORAGE(ON "OPEN_DATA", CLUSTERBTR) ;</w:t>
      </w:r>
    </w:p>
    <w:p w:rsidR="00444A58" w:rsidRPr="00454389" w:rsidRDefault="003055EB">
      <w:pPr>
        <w:ind w:firstLineChars="177" w:firstLine="372"/>
        <w:rPr>
          <w:rFonts w:asciiTheme="minorEastAsia" w:hAnsiTheme="minorEastAsia"/>
        </w:rPr>
      </w:pPr>
      <w:r w:rsidRPr="00454389">
        <w:rPr>
          <w:rFonts w:asciiTheme="minorEastAsia" w:hAnsiTheme="minorEastAsia" w:hint="eastAsia"/>
        </w:rPr>
        <w:object w:dxaOrig="144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6pt" o:ole="">
            <v:imagedata r:id="rId18" o:title=""/>
          </v:shape>
          <o:OLEObject Type="Embed" ProgID="Package" ShapeID="_x0000_i1025" DrawAspect="Icon" ObjectID="_1635764788" r:id="rId19"/>
        </w:object>
      </w:r>
      <w:r w:rsidRPr="00454389">
        <w:rPr>
          <w:rFonts w:asciiTheme="minorEastAsia" w:hAnsiTheme="minorEastAsia" w:hint="eastAsia"/>
        </w:rPr>
        <w:object w:dxaOrig="1440" w:dyaOrig="1320">
          <v:shape id="_x0000_i1026" type="#_x0000_t75" style="width:1in;height:66pt" o:ole="">
            <v:imagedata r:id="rId20" o:title=""/>
          </v:shape>
          <o:OLEObject Type="Embed" ProgID="Package" ShapeID="_x0000_i1026" DrawAspect="Icon" ObjectID="_1635764789" r:id="rId21"/>
        </w:object>
      </w:r>
      <w:r w:rsidRPr="00454389">
        <w:rPr>
          <w:rFonts w:asciiTheme="minorEastAsia" w:hAnsiTheme="minorEastAsia" w:hint="eastAsia"/>
        </w:rPr>
        <w:object w:dxaOrig="1440" w:dyaOrig="1320">
          <v:shape id="_x0000_i1027" type="#_x0000_t75" style="width:1in;height:66pt" o:ole="">
            <v:imagedata r:id="rId22" o:title=""/>
          </v:shape>
          <o:OLEObject Type="Embed" ProgID="Package" ShapeID="_x0000_i1027" DrawAspect="Icon" ObjectID="_1635764790" r:id="rId23"/>
        </w:object>
      </w:r>
      <w:r w:rsidRPr="00454389">
        <w:rPr>
          <w:rFonts w:asciiTheme="minorEastAsia" w:hAnsiTheme="minorEastAsia" w:hint="eastAsia"/>
        </w:rPr>
        <w:object w:dxaOrig="1440" w:dyaOrig="1320">
          <v:shape id="_x0000_i1028" type="#_x0000_t75" style="width:1in;height:66pt" o:ole="">
            <v:imagedata r:id="rId24" o:title=""/>
          </v:shape>
          <o:OLEObject Type="Embed" ProgID="Package" ShapeID="_x0000_i1028" DrawAspect="Icon" ObjectID="_1635764791" r:id="rId25"/>
        </w:object>
      </w:r>
      <w:r w:rsidRPr="00454389">
        <w:rPr>
          <w:rFonts w:asciiTheme="minorEastAsia" w:hAnsiTheme="minorEastAsia" w:hint="eastAsia"/>
        </w:rPr>
        <w:object w:dxaOrig="1440" w:dyaOrig="1320">
          <v:shape id="_x0000_i1029" type="#_x0000_t75" style="width:1in;height:66pt" o:ole="">
            <v:imagedata r:id="rId26" o:title=""/>
          </v:shape>
          <o:OLEObject Type="Embed" ProgID="Package" ShapeID="_x0000_i1029" DrawAspect="Icon" ObjectID="_1635764792" r:id="rId27"/>
        </w:object>
      </w:r>
      <w:r w:rsidRPr="00454389">
        <w:rPr>
          <w:rFonts w:asciiTheme="minorEastAsia" w:hAnsiTheme="minorEastAsia" w:hint="eastAsia"/>
        </w:rPr>
        <w:object w:dxaOrig="1440" w:dyaOrig="1320">
          <v:shape id="_x0000_i1030" type="#_x0000_t75" style="width:1in;height:66pt" o:ole="">
            <v:imagedata r:id="rId28" o:title=""/>
          </v:shape>
          <o:OLEObject Type="Embed" ProgID="Package" ShapeID="_x0000_i1030" DrawAspect="Icon" ObjectID="_1635764793" r:id="rId29"/>
        </w:object>
      </w:r>
      <w:r w:rsidRPr="00454389">
        <w:rPr>
          <w:rFonts w:asciiTheme="minorEastAsia" w:hAnsiTheme="minorEastAsia" w:hint="eastAsia"/>
        </w:rPr>
        <w:object w:dxaOrig="1440" w:dyaOrig="1320">
          <v:shape id="_x0000_i1031" type="#_x0000_t75" style="width:1in;height:66pt" o:ole="">
            <v:imagedata r:id="rId30" o:title=""/>
          </v:shape>
          <o:OLEObject Type="Embed" ProgID="Package" ShapeID="_x0000_i1031" DrawAspect="Icon" ObjectID="_1635764794" r:id="rId31"/>
        </w:object>
      </w:r>
      <w:r w:rsidRPr="00454389">
        <w:rPr>
          <w:rFonts w:asciiTheme="minorEastAsia" w:hAnsiTheme="minorEastAsia" w:hint="eastAsia"/>
        </w:rPr>
        <w:t>4</w:t>
      </w: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4.低压改造涉及表</w:t>
      </w:r>
    </w:p>
    <w:p w:rsidR="00444A58" w:rsidRPr="00454389" w:rsidRDefault="003055EB">
      <w:pPr>
        <w:rPr>
          <w:rFonts w:asciiTheme="minorEastAsia" w:hAnsiTheme="minorEastAsia"/>
        </w:rPr>
      </w:pPr>
      <w:r w:rsidRPr="00454389">
        <w:rPr>
          <w:rFonts w:asciiTheme="minorEastAsia" w:hAnsiTheme="minorEastAsia"/>
        </w:rPr>
        <w:t>13502.dms_cb_device,</w:t>
      </w:r>
      <w:r w:rsidRPr="00454389">
        <w:rPr>
          <w:rFonts w:asciiTheme="minorEastAsia" w:hAnsiTheme="minorEastAsia" w:hint="eastAsia"/>
        </w:rPr>
        <w:t>应用于F</w:t>
      </w:r>
      <w:r w:rsidRPr="00454389">
        <w:rPr>
          <w:rFonts w:asciiTheme="minorEastAsia" w:hAnsiTheme="minorEastAsia"/>
        </w:rPr>
        <w:t>A</w:t>
      </w:r>
      <w:r w:rsidRPr="00454389">
        <w:rPr>
          <w:rFonts w:asciiTheme="minorEastAsia" w:hAnsiTheme="minorEastAsia" w:hint="eastAsia"/>
        </w:rPr>
        <w:t>成功率，F</w:t>
      </w:r>
      <w:r w:rsidRPr="00454389">
        <w:rPr>
          <w:rFonts w:asciiTheme="minorEastAsia" w:hAnsiTheme="minorEastAsia"/>
        </w:rPr>
        <w:t>A</w:t>
      </w:r>
      <w:r w:rsidRPr="00454389">
        <w:rPr>
          <w:rFonts w:asciiTheme="minorEastAsia" w:hAnsiTheme="minorEastAsia" w:hint="eastAsia"/>
        </w:rPr>
        <w:t>覆盖率，遥控使用率，遥控成功率，遥信正确率，自动化覆盖率</w:t>
      </w:r>
    </w:p>
    <w:p w:rsidR="00444A58" w:rsidRPr="00454389" w:rsidRDefault="003055EB">
      <w:pPr>
        <w:rPr>
          <w:rFonts w:asciiTheme="minorEastAsia" w:hAnsiTheme="minorEastAsia"/>
        </w:rPr>
      </w:pPr>
      <w:r w:rsidRPr="00454389">
        <w:rPr>
          <w:rFonts w:asciiTheme="minorEastAsia" w:hAnsiTheme="minorEastAsia" w:hint="eastAsia"/>
        </w:rPr>
        <w:t>后期改造数据获取，应转至11724</w:t>
      </w:r>
      <w:r w:rsidRPr="00454389">
        <w:rPr>
          <w:rFonts w:asciiTheme="minorEastAsia" w:hAnsiTheme="minorEastAsia"/>
        </w:rPr>
        <w:t xml:space="preserve"> :low_voltage_switch</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rPr>
        <w:t>13510.dms_terminal_info</w:t>
      </w:r>
      <w:r w:rsidRPr="00454389">
        <w:rPr>
          <w:rFonts w:asciiTheme="minorEastAsia" w:hAnsiTheme="minorEastAsia" w:hint="eastAsia"/>
        </w:rPr>
        <w:t>应用于终端在线率，</w:t>
      </w:r>
      <w:r w:rsidRPr="00454389">
        <w:rPr>
          <w:rFonts w:asciiTheme="minorEastAsia" w:hAnsiTheme="minorEastAsia"/>
        </w:rPr>
        <w:t>FA</w:t>
      </w:r>
      <w:r w:rsidRPr="00454389">
        <w:rPr>
          <w:rFonts w:asciiTheme="minorEastAsia" w:hAnsiTheme="minorEastAsia" w:hint="eastAsia"/>
        </w:rPr>
        <w:t>覆盖率，遥控使用率，遥控成功率，遥信正确率，自动化覆盖率后期改造，数据获取应转至1</w:t>
      </w:r>
      <w:r w:rsidRPr="00454389">
        <w:rPr>
          <w:rFonts w:asciiTheme="minorEastAsia" w:hAnsiTheme="minorEastAsia"/>
        </w:rPr>
        <w:t xml:space="preserve">1732 </w:t>
      </w:r>
      <w:r w:rsidRPr="00454389">
        <w:rPr>
          <w:rFonts w:asciiTheme="minorEastAsia" w:hAnsiTheme="minorEastAsia" w:hint="eastAsia"/>
        </w:rPr>
        <w:t>：low_voltage_terminal</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rPr>
        <w:t xml:space="preserve">13566.dms_channel_info </w:t>
      </w:r>
      <w:r w:rsidRPr="00454389">
        <w:rPr>
          <w:rFonts w:asciiTheme="minorEastAsia" w:hAnsiTheme="minorEastAsia" w:hint="eastAsia"/>
        </w:rPr>
        <w:t>应用于F</w:t>
      </w:r>
      <w:r w:rsidRPr="00454389">
        <w:rPr>
          <w:rFonts w:asciiTheme="minorEastAsia" w:hAnsiTheme="minorEastAsia"/>
        </w:rPr>
        <w:t>A</w:t>
      </w:r>
      <w:r w:rsidRPr="00454389">
        <w:rPr>
          <w:rFonts w:asciiTheme="minorEastAsia" w:hAnsiTheme="minorEastAsia" w:hint="eastAsia"/>
        </w:rPr>
        <w:t>覆盖率，遥控使用率，遥控成功率，遥信正确率，自动化覆盖率。后期改造，数据获取应转至11752：l</w:t>
      </w:r>
      <w:r w:rsidRPr="00454389">
        <w:rPr>
          <w:rFonts w:asciiTheme="minorEastAsia" w:hAnsiTheme="minorEastAsia"/>
        </w:rPr>
        <w:t>v_channel_info</w:t>
      </w:r>
    </w:p>
    <w:p w:rsidR="00444A58" w:rsidRPr="00454389" w:rsidRDefault="003055EB">
      <w:pPr>
        <w:rPr>
          <w:rFonts w:asciiTheme="minorEastAsia" w:hAnsiTheme="minorEastAsia"/>
        </w:rPr>
      </w:pPr>
      <w:r w:rsidRPr="00454389">
        <w:rPr>
          <w:rFonts w:asciiTheme="minorEastAsia" w:hAnsiTheme="minorEastAsia"/>
        </w:rPr>
        <w:t>13560.dms_fes_yx_define</w:t>
      </w:r>
      <w:r w:rsidRPr="00454389">
        <w:rPr>
          <w:rFonts w:asciiTheme="minorEastAsia" w:hAnsiTheme="minorEastAsia" w:hint="eastAsia"/>
        </w:rPr>
        <w:t>应用于F</w:t>
      </w:r>
      <w:r w:rsidRPr="00454389">
        <w:rPr>
          <w:rFonts w:asciiTheme="minorEastAsia" w:hAnsiTheme="minorEastAsia"/>
        </w:rPr>
        <w:t>A</w:t>
      </w:r>
      <w:r w:rsidRPr="00454389">
        <w:rPr>
          <w:rFonts w:asciiTheme="minorEastAsia" w:hAnsiTheme="minorEastAsia" w:hint="eastAsia"/>
        </w:rPr>
        <w:t>覆盖率，遥控使用率，遥控成功率，遥信正确率，自动化覆盖率。后期改造，数据获取应转至11753：l</w:t>
      </w:r>
      <w:r w:rsidRPr="00454389">
        <w:rPr>
          <w:rFonts w:asciiTheme="minorEastAsia" w:hAnsiTheme="minorEastAsia"/>
        </w:rPr>
        <w:t>v_fes_yx_define</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rPr>
        <w:t xml:space="preserve">13600.dms_yx_bw </w:t>
      </w:r>
      <w:r w:rsidRPr="00454389">
        <w:rPr>
          <w:rFonts w:asciiTheme="minorEastAsia" w:hAnsiTheme="minorEastAsia" w:hint="eastAsia"/>
        </w:rPr>
        <w:t>应用于遥控使用率，遥信正确率。后期改造应转移至16076：l</w:t>
      </w:r>
      <w:r w:rsidRPr="00454389">
        <w:rPr>
          <w:rFonts w:asciiTheme="minorEastAsia" w:hAnsiTheme="minorEastAsia"/>
        </w:rPr>
        <w:t>ow_yx_bw</w:t>
      </w:r>
    </w:p>
    <w:p w:rsidR="00444A58" w:rsidRPr="00454389" w:rsidRDefault="003055EB">
      <w:pPr>
        <w:rPr>
          <w:rFonts w:asciiTheme="minorEastAsia" w:hAnsiTheme="minorEastAsia"/>
        </w:rPr>
      </w:pPr>
      <w:r w:rsidRPr="00454389">
        <w:rPr>
          <w:rFonts w:asciiTheme="minorEastAsia" w:hAnsiTheme="minorEastAsia"/>
        </w:rPr>
        <w:t>13602.dms_yx_soe</w:t>
      </w:r>
      <w:r w:rsidRPr="00454389">
        <w:rPr>
          <w:rFonts w:asciiTheme="minorEastAsia" w:hAnsiTheme="minorEastAsia" w:hint="eastAsia"/>
        </w:rPr>
        <w:t>应用于遥信正确率，后期改造应转移至16077：l</w:t>
      </w:r>
      <w:r w:rsidRPr="00454389">
        <w:rPr>
          <w:rFonts w:asciiTheme="minorEastAsia" w:hAnsiTheme="minorEastAsia"/>
        </w:rPr>
        <w:t>ow_yx_soe</w:t>
      </w:r>
      <w:r w:rsidRPr="00454389">
        <w:rPr>
          <w:rFonts w:asciiTheme="minorEastAsia" w:hAnsiTheme="minorEastAsia" w:hint="eastAsia"/>
        </w:rPr>
        <w:t>。</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rPr>
        <w:t>13565:dms_com_terminal</w:t>
      </w:r>
      <w:r w:rsidRPr="00454389">
        <w:rPr>
          <w:rFonts w:asciiTheme="minorEastAsia" w:hAnsiTheme="minorEastAsia" w:hint="eastAsia"/>
        </w:rPr>
        <w:t>应用于终端在线率，后期改造应转移至l</w:t>
      </w:r>
      <w:r w:rsidRPr="00454389">
        <w:rPr>
          <w:rFonts w:asciiTheme="minorEastAsia" w:hAnsiTheme="minorEastAsia"/>
        </w:rPr>
        <w:t>v_com_terminal</w:t>
      </w:r>
      <w:r w:rsidRPr="00454389">
        <w:rPr>
          <w:rFonts w:asciiTheme="minorEastAsia" w:hAnsiTheme="minorEastAsia" w:hint="eastAsia"/>
        </w:rPr>
        <w:t>，11751。</w:t>
      </w: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rPr>
        <w:t>Ssda_task</w:t>
      </w:r>
      <w:r w:rsidRPr="00454389">
        <w:rPr>
          <w:rFonts w:asciiTheme="minorEastAsia" w:hAnsiTheme="minorEastAsia" w:hint="eastAsia"/>
        </w:rPr>
        <w:t>中涉及到一次二次设备转换定时任务，将开关和终端关联得到一张中间表，运用到了1</w:t>
      </w:r>
      <w:r w:rsidRPr="00454389">
        <w:rPr>
          <w:rFonts w:asciiTheme="minorEastAsia" w:hAnsiTheme="minorEastAsia"/>
        </w:rPr>
        <w:t>3560,13566,13510,13502,</w:t>
      </w:r>
      <w:r w:rsidRPr="00454389">
        <w:rPr>
          <w:rFonts w:asciiTheme="minorEastAsia" w:hAnsiTheme="minorEastAsia" w:hint="eastAsia"/>
        </w:rPr>
        <w:t>后期改造也要对这个进行表取向转移。</w:t>
      </w: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4.1涉及表</w:t>
      </w:r>
    </w:p>
    <w:p w:rsidR="00444A58" w:rsidRPr="00454389" w:rsidRDefault="003055EB">
      <w:pPr>
        <w:rPr>
          <w:rFonts w:asciiTheme="minorEastAsia" w:hAnsiTheme="minorEastAsia"/>
        </w:rPr>
      </w:pPr>
      <w:r w:rsidRPr="00454389">
        <w:rPr>
          <w:rFonts w:asciiTheme="minorEastAsia" w:hAnsiTheme="minorEastAsia"/>
        </w:rPr>
        <w:t>Areaindexinfo_new_low</w:t>
      </w:r>
      <w:r w:rsidRPr="00454389">
        <w:rPr>
          <w:rFonts w:asciiTheme="minorEastAsia" w:hAnsiTheme="minorEastAsia" w:hint="eastAsia"/>
        </w:rPr>
        <w:t>（需要新增）存放低压终端在线率相关数据</w:t>
      </w:r>
    </w:p>
    <w:p w:rsidR="00444A58" w:rsidRPr="00454389" w:rsidRDefault="003055EB">
      <w:pPr>
        <w:rPr>
          <w:rFonts w:asciiTheme="minorEastAsia" w:hAnsiTheme="minorEastAsia"/>
        </w:rPr>
      </w:pPr>
      <w:r w:rsidRPr="00454389">
        <w:rPr>
          <w:rFonts w:asciiTheme="minorEastAsia" w:hAnsiTheme="minorEastAsia"/>
        </w:rPr>
        <w:t>Create table Areaindexinfo_new_low as select * from areaindexinfo_new where 1=2</w:t>
      </w:r>
    </w:p>
    <w:p w:rsidR="00444A58" w:rsidRPr="00454389" w:rsidRDefault="003055EB">
      <w:pPr>
        <w:rPr>
          <w:rFonts w:asciiTheme="minorEastAsia" w:hAnsiTheme="minorEastAsia"/>
        </w:rPr>
      </w:pPr>
      <w:r w:rsidRPr="00454389">
        <w:rPr>
          <w:rFonts w:asciiTheme="minorEastAsia" w:hAnsiTheme="minorEastAsia"/>
        </w:rPr>
        <w:t>Low_term_his_stat</w:t>
      </w:r>
      <w:r w:rsidRPr="00454389">
        <w:rPr>
          <w:rFonts w:asciiTheme="minorEastAsia" w:hAnsiTheme="minorEastAsia" w:hint="eastAsia"/>
        </w:rPr>
        <w:t>（需要新增）存放低压终端在线率相关明细</w:t>
      </w:r>
    </w:p>
    <w:p w:rsidR="00444A58" w:rsidRPr="00454389" w:rsidRDefault="003055EB">
      <w:pPr>
        <w:rPr>
          <w:rFonts w:asciiTheme="minorEastAsia" w:hAnsiTheme="minorEastAsia"/>
        </w:rPr>
      </w:pPr>
      <w:r w:rsidRPr="00454389">
        <w:rPr>
          <w:rFonts w:asciiTheme="minorEastAsia" w:hAnsiTheme="minorEastAsia"/>
        </w:rPr>
        <w:t>Create table Low_term_his_stat as select * from term_his_stat where 1=2</w:t>
      </w:r>
    </w:p>
    <w:p w:rsidR="00444A58" w:rsidRPr="00454389" w:rsidRDefault="003055EB">
      <w:pPr>
        <w:rPr>
          <w:rFonts w:asciiTheme="minorEastAsia" w:hAnsiTheme="minorEastAsia"/>
        </w:rPr>
      </w:pPr>
      <w:r w:rsidRPr="00454389">
        <w:rPr>
          <w:rFonts w:asciiTheme="minorEastAsia" w:hAnsiTheme="minorEastAsia" w:hint="eastAsia"/>
        </w:rPr>
        <w:t>以上表均只复制a</w:t>
      </w:r>
      <w:r w:rsidRPr="00454389">
        <w:rPr>
          <w:rFonts w:asciiTheme="minorEastAsia" w:hAnsiTheme="minorEastAsia"/>
        </w:rPr>
        <w:t>reaindexinfo_new,term_his_stat</w:t>
      </w:r>
      <w:r w:rsidRPr="00454389">
        <w:rPr>
          <w:rFonts w:asciiTheme="minorEastAsia" w:hAnsiTheme="minorEastAsia" w:hint="eastAsia"/>
        </w:rPr>
        <w:t>的表结构。</w:t>
      </w: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4.2新增低压终端在线率手动计算入口</w:t>
      </w:r>
    </w:p>
    <w:p w:rsidR="00444A58" w:rsidRPr="00454389" w:rsidRDefault="003055EB">
      <w:pPr>
        <w:rPr>
          <w:rFonts w:asciiTheme="minorEastAsia" w:hAnsiTheme="minorEastAsia"/>
        </w:rPr>
      </w:pPr>
      <w:r w:rsidRPr="00454389">
        <w:rPr>
          <w:rFonts w:asciiTheme="minorEastAsia" w:hAnsiTheme="minorEastAsia"/>
        </w:rPr>
        <w:t>127.0.0.1:9000/osp/ssda-zbfx/rest/zdzlinfoHisLow/2019-05-22</w:t>
      </w:r>
    </w:p>
    <w:p w:rsidR="00444A58" w:rsidRPr="00454389" w:rsidRDefault="003055EB">
      <w:pPr>
        <w:rPr>
          <w:rFonts w:asciiTheme="minorEastAsia" w:hAnsiTheme="minorEastAsia"/>
        </w:rPr>
      </w:pPr>
      <w:r w:rsidRPr="00454389">
        <w:rPr>
          <w:rFonts w:asciiTheme="minorEastAsia" w:hAnsiTheme="minorEastAsia" w:hint="eastAsia"/>
        </w:rPr>
        <w:t>域名端口号根据现场修改。</w:t>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rPr>
        <w:t>低压终端在线率算法和中压终端在线率算法一致</w:t>
      </w:r>
    </w:p>
    <w:p w:rsidR="00444A58" w:rsidRPr="00454389" w:rsidRDefault="00444A58">
      <w:pPr>
        <w:pStyle w:val="2"/>
        <w:rPr>
          <w:rFonts w:asciiTheme="minorEastAsia" w:eastAsia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5 后续新增功能</w:t>
      </w:r>
    </w:p>
    <w:p w:rsidR="00444A58" w:rsidRPr="00454389" w:rsidRDefault="00444A58">
      <w:pPr>
        <w:rPr>
          <w:rFonts w:ascii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5.1 西安新增指标看板功能</w:t>
      </w:r>
    </w:p>
    <w:p w:rsidR="00444A58" w:rsidRPr="00454389" w:rsidRDefault="003055EB">
      <w:pPr>
        <w:pStyle w:val="3"/>
        <w:rPr>
          <w:rFonts w:asciiTheme="minorEastAsia" w:hAnsiTheme="minorEastAsia"/>
        </w:rPr>
      </w:pPr>
      <w:r w:rsidRPr="00454389">
        <w:rPr>
          <w:rFonts w:asciiTheme="minorEastAsia" w:hAnsiTheme="minorEastAsia" w:hint="eastAsia"/>
        </w:rPr>
        <w:t>1.1功能介绍</w:t>
      </w:r>
    </w:p>
    <w:p w:rsidR="00444A58" w:rsidRPr="00454389" w:rsidRDefault="003055EB">
      <w:pPr>
        <w:rPr>
          <w:rFonts w:asciiTheme="minorEastAsia" w:hAnsiTheme="minorEastAsia"/>
          <w:sz w:val="24"/>
          <w:szCs w:val="24"/>
        </w:rPr>
      </w:pPr>
      <w:r w:rsidRPr="00454389">
        <w:rPr>
          <w:rFonts w:asciiTheme="minorEastAsia" w:hAnsiTheme="minorEastAsia" w:hint="eastAsia"/>
        </w:rPr>
        <w:tab/>
      </w:r>
      <w:r w:rsidRPr="00454389">
        <w:rPr>
          <w:rFonts w:asciiTheme="minorEastAsia" w:hAnsiTheme="minorEastAsia" w:cs="Times New Roman" w:hint="eastAsia"/>
          <w:sz w:val="24"/>
          <w:szCs w:val="24"/>
        </w:rPr>
        <w:t>指标看板功能主要展示国网相关统计指标在各地市的分布，包括终端在线率、遥控成功率、遥控使用率、遥信正确率、FA成功率，FA覆盖率，自动化覆盖率等。该模块按照按照应用指标/全网指标展示数据，并予以时间查询。在地市统计界面，以柱状图和饼图形式展示。并在图表切换的表格里，提供排序功能</w:t>
      </w:r>
    </w:p>
    <w:p w:rsidR="00444A58" w:rsidRPr="00454389" w:rsidRDefault="003055EB">
      <w:pPr>
        <w:pStyle w:val="3"/>
        <w:rPr>
          <w:rFonts w:asciiTheme="minorEastAsia" w:hAnsiTheme="minorEastAsia"/>
        </w:rPr>
      </w:pPr>
      <w:r w:rsidRPr="00454389">
        <w:rPr>
          <w:rFonts w:asciiTheme="minorEastAsia" w:hAnsiTheme="minorEastAsia" w:hint="eastAsia"/>
        </w:rPr>
        <w:t>1.2. 页面设计</w:t>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noProof/>
        </w:rPr>
        <w:lastRenderedPageBreak/>
        <w:drawing>
          <wp:anchor distT="0" distB="0" distL="114300" distR="114300" simplePos="0" relativeHeight="251657216" behindDoc="0" locked="0" layoutInCell="1" allowOverlap="1">
            <wp:simplePos x="0" y="0"/>
            <wp:positionH relativeFrom="column">
              <wp:posOffset>-91440</wp:posOffset>
            </wp:positionH>
            <wp:positionV relativeFrom="paragraph">
              <wp:posOffset>10160</wp:posOffset>
            </wp:positionV>
            <wp:extent cx="5260340" cy="2145030"/>
            <wp:effectExtent l="0" t="0" r="12700" b="3810"/>
            <wp:wrapTopAndBottom/>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32"/>
                    <a:stretch>
                      <a:fillRect/>
                    </a:stretch>
                  </pic:blipFill>
                  <pic:spPr>
                    <a:xfrm>
                      <a:off x="0" y="0"/>
                      <a:ext cx="5260340" cy="2145030"/>
                    </a:xfrm>
                    <a:prstGeom prst="rect">
                      <a:avLst/>
                    </a:prstGeom>
                    <a:noFill/>
                    <a:ln>
                      <a:noFill/>
                    </a:ln>
                  </pic:spPr>
                </pic:pic>
              </a:graphicData>
            </a:graphic>
          </wp:anchor>
        </w:drawing>
      </w:r>
    </w:p>
    <w:p w:rsidR="00444A58" w:rsidRPr="00454389" w:rsidRDefault="003055EB">
      <w:pPr>
        <w:spacing w:line="480" w:lineRule="exact"/>
        <w:rPr>
          <w:rFonts w:asciiTheme="minorEastAsia" w:hAnsiTheme="minorEastAsia" w:cs="Times New Roman"/>
          <w:sz w:val="24"/>
          <w:szCs w:val="24"/>
        </w:rPr>
      </w:pPr>
      <w:r w:rsidRPr="00454389">
        <w:rPr>
          <w:rFonts w:asciiTheme="minorEastAsia" w:hAnsiTheme="minorEastAsia"/>
          <w:noProof/>
        </w:rPr>
        <w:drawing>
          <wp:anchor distT="0" distB="0" distL="114300" distR="114300" simplePos="0" relativeHeight="251658240" behindDoc="0" locked="0" layoutInCell="1" allowOverlap="1">
            <wp:simplePos x="0" y="0"/>
            <wp:positionH relativeFrom="column">
              <wp:posOffset>-160020</wp:posOffset>
            </wp:positionH>
            <wp:positionV relativeFrom="paragraph">
              <wp:posOffset>175260</wp:posOffset>
            </wp:positionV>
            <wp:extent cx="6002655" cy="2537460"/>
            <wp:effectExtent l="0" t="0" r="1905" b="7620"/>
            <wp:wrapTopAndBottom/>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33"/>
                    <a:stretch>
                      <a:fillRect/>
                    </a:stretch>
                  </pic:blipFill>
                  <pic:spPr>
                    <a:xfrm>
                      <a:off x="0" y="0"/>
                      <a:ext cx="6002655" cy="2537460"/>
                    </a:xfrm>
                    <a:prstGeom prst="rect">
                      <a:avLst/>
                    </a:prstGeom>
                    <a:noFill/>
                    <a:ln>
                      <a:noFill/>
                    </a:ln>
                  </pic:spPr>
                </pic:pic>
              </a:graphicData>
            </a:graphic>
          </wp:anchor>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5420" cy="2232025"/>
            <wp:effectExtent l="0" t="0" r="7620" b="825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4"/>
                    <a:stretch>
                      <a:fillRect/>
                    </a:stretch>
                  </pic:blipFill>
                  <pic:spPr>
                    <a:xfrm>
                      <a:off x="0" y="0"/>
                      <a:ext cx="5265420" cy="2232025"/>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lastRenderedPageBreak/>
        <w:drawing>
          <wp:inline distT="0" distB="0" distL="114300" distR="114300">
            <wp:extent cx="5262245" cy="2097405"/>
            <wp:effectExtent l="0" t="0" r="10795" b="571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35"/>
                    <a:stretch>
                      <a:fillRect/>
                    </a:stretch>
                  </pic:blipFill>
                  <pic:spPr>
                    <a:xfrm>
                      <a:off x="0" y="0"/>
                      <a:ext cx="5262245" cy="2097405"/>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6690" cy="2165350"/>
            <wp:effectExtent l="0" t="0" r="6350" b="1397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36"/>
                    <a:stretch>
                      <a:fillRect/>
                    </a:stretch>
                  </pic:blipFill>
                  <pic:spPr>
                    <a:xfrm>
                      <a:off x="0" y="0"/>
                      <a:ext cx="5266690" cy="2165350"/>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3515" cy="1993265"/>
            <wp:effectExtent l="0" t="0" r="9525" b="317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37"/>
                    <a:stretch>
                      <a:fillRect/>
                    </a:stretch>
                  </pic:blipFill>
                  <pic:spPr>
                    <a:xfrm>
                      <a:off x="0" y="0"/>
                      <a:ext cx="5263515" cy="1993265"/>
                    </a:xfrm>
                    <a:prstGeom prst="rect">
                      <a:avLst/>
                    </a:prstGeom>
                    <a:noFill/>
                    <a:ln>
                      <a:noFill/>
                    </a:ln>
                  </pic:spPr>
                </pic:pic>
              </a:graphicData>
            </a:graphic>
          </wp:inline>
        </w:drawing>
      </w:r>
    </w:p>
    <w:p w:rsidR="00444A58" w:rsidRPr="00454389" w:rsidRDefault="00444A58">
      <w:pPr>
        <w:spacing w:line="480" w:lineRule="exact"/>
        <w:rPr>
          <w:rFonts w:asciiTheme="minorEastAsia" w:hAnsiTheme="minorEastAsia" w:cs="Times New Roman"/>
          <w:sz w:val="24"/>
          <w:szCs w:val="24"/>
          <w:highlight w:val="yellow"/>
        </w:rPr>
      </w:pPr>
    </w:p>
    <w:p w:rsidR="00444A58" w:rsidRPr="00454389" w:rsidRDefault="003055EB">
      <w:pPr>
        <w:rPr>
          <w:rFonts w:asciiTheme="minorEastAsia" w:hAnsiTheme="minorEastAsia"/>
        </w:rPr>
      </w:pPr>
      <w:r w:rsidRPr="00454389">
        <w:rPr>
          <w:rFonts w:asciiTheme="minorEastAsia" w:hAnsiTheme="minorEastAsia"/>
          <w:noProof/>
        </w:rPr>
        <w:lastRenderedPageBreak/>
        <w:drawing>
          <wp:inline distT="0" distB="0" distL="114300" distR="114300">
            <wp:extent cx="5272405" cy="2176780"/>
            <wp:effectExtent l="0" t="0" r="635" b="254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38"/>
                    <a:stretch>
                      <a:fillRect/>
                    </a:stretch>
                  </pic:blipFill>
                  <pic:spPr>
                    <a:xfrm>
                      <a:off x="0" y="0"/>
                      <a:ext cx="5272405" cy="2176780"/>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4785" cy="2144395"/>
            <wp:effectExtent l="0" t="0" r="8255" b="4445"/>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39"/>
                    <a:stretch>
                      <a:fillRect/>
                    </a:stretch>
                  </pic:blipFill>
                  <pic:spPr>
                    <a:xfrm>
                      <a:off x="0" y="0"/>
                      <a:ext cx="5264785" cy="2144395"/>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3515" cy="2134235"/>
            <wp:effectExtent l="0" t="0" r="9525" b="1460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40"/>
                    <a:stretch>
                      <a:fillRect/>
                    </a:stretch>
                  </pic:blipFill>
                  <pic:spPr>
                    <a:xfrm>
                      <a:off x="0" y="0"/>
                      <a:ext cx="5263515" cy="2134235"/>
                    </a:xfrm>
                    <a:prstGeom prst="rect">
                      <a:avLst/>
                    </a:prstGeom>
                    <a:noFill/>
                    <a:ln>
                      <a:noFill/>
                    </a:ln>
                  </pic:spPr>
                </pic:pic>
              </a:graphicData>
            </a:graphic>
          </wp:inline>
        </w:drawing>
      </w: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noProof/>
        </w:rPr>
        <w:lastRenderedPageBreak/>
        <w:drawing>
          <wp:inline distT="0" distB="0" distL="114300" distR="114300">
            <wp:extent cx="5274310" cy="2184400"/>
            <wp:effectExtent l="0" t="0" r="13970" b="10160"/>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41"/>
                    <a:stretch>
                      <a:fillRect/>
                    </a:stretch>
                  </pic:blipFill>
                  <pic:spPr>
                    <a:xfrm>
                      <a:off x="0" y="0"/>
                      <a:ext cx="5274310" cy="2184400"/>
                    </a:xfrm>
                    <a:prstGeom prst="rect">
                      <a:avLst/>
                    </a:prstGeom>
                    <a:noFill/>
                    <a:ln>
                      <a:noFill/>
                    </a:ln>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72405" cy="2165350"/>
            <wp:effectExtent l="0" t="0" r="635" b="1397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42"/>
                    <a:stretch>
                      <a:fillRect/>
                    </a:stretch>
                  </pic:blipFill>
                  <pic:spPr>
                    <a:xfrm>
                      <a:off x="0" y="0"/>
                      <a:ext cx="5272405" cy="2165350"/>
                    </a:xfrm>
                    <a:prstGeom prst="rect">
                      <a:avLst/>
                    </a:prstGeom>
                    <a:noFill/>
                    <a:ln>
                      <a:noFill/>
                    </a:ln>
                  </pic:spPr>
                </pic:pic>
              </a:graphicData>
            </a:graphic>
          </wp:inline>
        </w:drawing>
      </w: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5420" cy="1551940"/>
            <wp:effectExtent l="0" t="0" r="7620" b="2540"/>
            <wp:docPr id="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43"/>
                    <a:stretch>
                      <a:fillRect/>
                    </a:stretch>
                  </pic:blipFill>
                  <pic:spPr>
                    <a:xfrm>
                      <a:off x="0" y="0"/>
                      <a:ext cx="5265420" cy="1551940"/>
                    </a:xfrm>
                    <a:prstGeom prst="rect">
                      <a:avLst/>
                    </a:prstGeom>
                    <a:noFill/>
                    <a:ln>
                      <a:noFill/>
                    </a:ln>
                  </pic:spPr>
                </pic:pic>
              </a:graphicData>
            </a:graphic>
          </wp:inline>
        </w:drawing>
      </w:r>
    </w:p>
    <w:p w:rsidR="00444A58" w:rsidRPr="00454389" w:rsidRDefault="00444A58">
      <w:pPr>
        <w:rPr>
          <w:rFonts w:ascii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5.2 宁夏</w:t>
      </w:r>
    </w:p>
    <w:p w:rsidR="00444A58" w:rsidRPr="00454389" w:rsidRDefault="003055EB">
      <w:pPr>
        <w:pStyle w:val="3"/>
        <w:rPr>
          <w:rFonts w:asciiTheme="minorEastAsia" w:hAnsiTheme="minorEastAsia"/>
        </w:rPr>
      </w:pPr>
      <w:r w:rsidRPr="00454389">
        <w:rPr>
          <w:rFonts w:asciiTheme="minorEastAsia" w:hAnsiTheme="minorEastAsia" w:hint="eastAsia"/>
        </w:rPr>
        <w:t>5.2.1 FA投运率算法：</w:t>
      </w:r>
    </w:p>
    <w:p w:rsidR="00444A58" w:rsidRPr="00454389" w:rsidRDefault="003055EB">
      <w:pPr>
        <w:ind w:firstLineChars="200" w:firstLine="420"/>
        <w:rPr>
          <w:rFonts w:asciiTheme="minorEastAsia" w:hAnsiTheme="minorEastAsia"/>
        </w:rPr>
      </w:pPr>
      <w:r w:rsidRPr="00454389">
        <w:rPr>
          <w:rFonts w:asciiTheme="minorEastAsia" w:hAnsiTheme="minorEastAsia" w:hint="eastAsia"/>
        </w:rPr>
        <w:t>各区域断路器D</w:t>
      </w:r>
      <w:r w:rsidRPr="00454389">
        <w:rPr>
          <w:rFonts w:asciiTheme="minorEastAsia" w:hAnsiTheme="minorEastAsia"/>
        </w:rPr>
        <w:t>A</w:t>
      </w:r>
      <w:r w:rsidRPr="00454389">
        <w:rPr>
          <w:rFonts w:asciiTheme="minorEastAsia" w:hAnsiTheme="minorEastAsia" w:hint="eastAsia"/>
        </w:rPr>
        <w:t>控制模式表关联馈线匹配数量（feed</w:t>
      </w:r>
      <w:r w:rsidRPr="00454389">
        <w:rPr>
          <w:rFonts w:asciiTheme="minorEastAsia" w:hAnsiTheme="minorEastAsia"/>
        </w:rPr>
        <w:t>_id</w:t>
      </w:r>
      <w:r w:rsidRPr="00454389">
        <w:rPr>
          <w:rFonts w:asciiTheme="minorEastAsia" w:hAnsiTheme="minorEastAsia" w:hint="eastAsia"/>
        </w:rPr>
        <w:t>域）/各区域配网馈线数量（</w:t>
      </w:r>
      <w:r w:rsidRPr="00454389">
        <w:rPr>
          <w:rFonts w:asciiTheme="minorEastAsia" w:hAnsiTheme="minorEastAsia"/>
        </w:rPr>
        <w:t>pmsid</w:t>
      </w:r>
      <w:r w:rsidRPr="00454389">
        <w:rPr>
          <w:rFonts w:asciiTheme="minorEastAsia" w:hAnsiTheme="minorEastAsia" w:hint="eastAsia"/>
        </w:rPr>
        <w:t>不为空）</w:t>
      </w:r>
    </w:p>
    <w:p w:rsidR="00444A58" w:rsidRPr="00454389" w:rsidRDefault="003055EB">
      <w:pPr>
        <w:spacing w:line="480" w:lineRule="exact"/>
        <w:rPr>
          <w:rFonts w:asciiTheme="minorEastAsia" w:hAnsiTheme="minorEastAsia"/>
          <w:sz w:val="24"/>
          <w:szCs w:val="20"/>
          <w:highlight w:val="red"/>
        </w:rPr>
      </w:pPr>
      <w:r w:rsidRPr="00454389">
        <w:rPr>
          <w:rFonts w:asciiTheme="minorEastAsia" w:hAnsiTheme="minorEastAsia" w:hint="eastAsia"/>
        </w:rPr>
        <w:lastRenderedPageBreak/>
        <w:t>增加通过断路器D</w:t>
      </w:r>
      <w:r w:rsidRPr="00454389">
        <w:rPr>
          <w:rFonts w:asciiTheme="minorEastAsia" w:hAnsiTheme="minorEastAsia"/>
        </w:rPr>
        <w:t>A</w:t>
      </w:r>
      <w:r w:rsidRPr="00454389">
        <w:rPr>
          <w:rFonts w:asciiTheme="minorEastAsia" w:hAnsiTheme="minorEastAsia" w:hint="eastAsia"/>
        </w:rPr>
        <w:t>控制模式表的fa</w:t>
      </w:r>
      <w:r w:rsidRPr="00454389">
        <w:rPr>
          <w:rFonts w:asciiTheme="minorEastAsia" w:hAnsiTheme="minorEastAsia"/>
        </w:rPr>
        <w:t>_type</w:t>
      </w:r>
      <w:r w:rsidRPr="00454389">
        <w:rPr>
          <w:rFonts w:asciiTheme="minorEastAsia" w:hAnsiTheme="minorEastAsia" w:hint="eastAsia"/>
        </w:rPr>
        <w:t>域来区分主站集中式和就地式F</w:t>
      </w:r>
      <w:r w:rsidRPr="00454389">
        <w:rPr>
          <w:rFonts w:asciiTheme="minorEastAsia" w:hAnsiTheme="minorEastAsia"/>
        </w:rPr>
        <w:t>A</w:t>
      </w:r>
      <w:r w:rsidRPr="00454389">
        <w:rPr>
          <w:rFonts w:asciiTheme="minorEastAsia" w:hAnsiTheme="minorEastAsia" w:hint="eastAsia"/>
        </w:rPr>
        <w:t>，分别统计指标；（这个过滤条件在二级页面，以及页面不提供这个查询条件）</w:t>
      </w:r>
    </w:p>
    <w:p w:rsidR="00444A58" w:rsidRPr="00454389" w:rsidRDefault="003055EB">
      <w:pPr>
        <w:rPr>
          <w:rFonts w:asciiTheme="minorEastAsia" w:hAnsiTheme="minorEastAsia"/>
        </w:rPr>
      </w:pPr>
      <w:r w:rsidRPr="00454389">
        <w:rPr>
          <w:rFonts w:asciiTheme="minorEastAsia" w:hAnsiTheme="minorEastAsia" w:hint="eastAsia"/>
        </w:rPr>
        <w:t>1.将F</w:t>
      </w:r>
      <w:r w:rsidRPr="00454389">
        <w:rPr>
          <w:rFonts w:asciiTheme="minorEastAsia" w:hAnsiTheme="minorEastAsia"/>
        </w:rPr>
        <w:t>A</w:t>
      </w:r>
      <w:r w:rsidRPr="00454389">
        <w:rPr>
          <w:rFonts w:asciiTheme="minorEastAsia" w:hAnsiTheme="minorEastAsia" w:hint="eastAsia"/>
        </w:rPr>
        <w:t>覆盖率名称改为F</w:t>
      </w:r>
      <w:r w:rsidRPr="00454389">
        <w:rPr>
          <w:rFonts w:asciiTheme="minorEastAsia" w:hAnsiTheme="minorEastAsia"/>
        </w:rPr>
        <w:t>A</w:t>
      </w:r>
      <w:r w:rsidRPr="00454389">
        <w:rPr>
          <w:rFonts w:asciiTheme="minorEastAsia" w:hAnsiTheme="minorEastAsia" w:hint="eastAsia"/>
        </w:rPr>
        <w:t>投运率，F</w:t>
      </w:r>
      <w:r w:rsidRPr="00454389">
        <w:rPr>
          <w:rFonts w:asciiTheme="minorEastAsia" w:hAnsiTheme="minorEastAsia"/>
        </w:rPr>
        <w:t>A</w:t>
      </w:r>
      <w:r w:rsidRPr="00454389">
        <w:rPr>
          <w:rFonts w:asciiTheme="minorEastAsia" w:hAnsiTheme="minorEastAsia" w:hint="eastAsia"/>
        </w:rPr>
        <w:t>投运率二级菜单断路器配置数改为配网馈线投运数量，断路器数改为配网馈线总数量。</w:t>
      </w:r>
    </w:p>
    <w:p w:rsidR="00444A58" w:rsidRPr="00454389" w:rsidRDefault="003055EB">
      <w:pPr>
        <w:rPr>
          <w:rFonts w:asciiTheme="minorEastAsia" w:hAnsiTheme="minorEastAsia"/>
        </w:rPr>
      </w:pPr>
      <w:r w:rsidRPr="00454389">
        <w:rPr>
          <w:rFonts w:asciiTheme="minorEastAsia" w:hAnsiTheme="minorEastAsia" w:hint="eastAsia"/>
        </w:rPr>
        <w:t>新增配置：</w:t>
      </w:r>
    </w:p>
    <w:p w:rsidR="00444A58" w:rsidRPr="00454389" w:rsidRDefault="003055EB">
      <w:pPr>
        <w:rPr>
          <w:rFonts w:asciiTheme="minorEastAsia" w:hAnsiTheme="minorEastAsia"/>
        </w:rPr>
      </w:pPr>
      <w:r w:rsidRPr="00454389">
        <w:rPr>
          <w:rFonts w:asciiTheme="minorEastAsia" w:hAnsiTheme="minorEastAsia" w:hint="eastAsia"/>
        </w:rPr>
        <w:t>Params.properties里fafglsf=1，可以通过这个配置显示FA覆盖率还是FA投运率。</w:t>
      </w:r>
    </w:p>
    <w:p w:rsidR="00444A58" w:rsidRPr="00454389" w:rsidRDefault="003055EB">
      <w:pPr>
        <w:pStyle w:val="3"/>
        <w:rPr>
          <w:rFonts w:asciiTheme="minorEastAsia" w:hAnsiTheme="minorEastAsia"/>
        </w:rPr>
      </w:pPr>
      <w:r w:rsidRPr="00454389">
        <w:rPr>
          <w:rFonts w:asciiTheme="minorEastAsia" w:hAnsiTheme="minorEastAsia" w:hint="eastAsia"/>
        </w:rPr>
        <w:t>5.2.2FA投运率：页面设计</w:t>
      </w:r>
      <w:bookmarkStart w:id="30" w:name="_GoBack"/>
      <w:bookmarkEnd w:id="30"/>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5420" cy="2331720"/>
            <wp:effectExtent l="0" t="0" r="7620" b="0"/>
            <wp:docPr id="16" name="图片 16" descr="1572319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72319707(1)"/>
                    <pic:cNvPicPr>
                      <a:picLocks noChangeAspect="1"/>
                    </pic:cNvPicPr>
                  </pic:nvPicPr>
                  <pic:blipFill>
                    <a:blip r:embed="rId44"/>
                    <a:stretch>
                      <a:fillRect/>
                    </a:stretch>
                  </pic:blipFill>
                  <pic:spPr>
                    <a:xfrm>
                      <a:off x="0" y="0"/>
                      <a:ext cx="5265420" cy="2331720"/>
                    </a:xfrm>
                    <a:prstGeom prst="rect">
                      <a:avLst/>
                    </a:prstGeom>
                  </pic:spPr>
                </pic:pic>
              </a:graphicData>
            </a:graphic>
          </wp:inline>
        </w:drawing>
      </w: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rPr>
          <w:rFonts w:asciiTheme="minorEastAsia" w:hAnsiTheme="minorEastAsia"/>
        </w:rPr>
      </w:pPr>
      <w:r w:rsidRPr="00454389">
        <w:rPr>
          <w:rFonts w:asciiTheme="minorEastAsia" w:hAnsiTheme="minorEastAsia" w:hint="eastAsia"/>
          <w:noProof/>
        </w:rPr>
        <w:drawing>
          <wp:inline distT="0" distB="0" distL="114300" distR="114300">
            <wp:extent cx="5267960" cy="1905635"/>
            <wp:effectExtent l="0" t="0" r="5080" b="14605"/>
            <wp:docPr id="18" name="图片 18" descr="1572319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72319765(1)"/>
                    <pic:cNvPicPr>
                      <a:picLocks noChangeAspect="1"/>
                    </pic:cNvPicPr>
                  </pic:nvPicPr>
                  <pic:blipFill>
                    <a:blip r:embed="rId45"/>
                    <a:stretch>
                      <a:fillRect/>
                    </a:stretch>
                  </pic:blipFill>
                  <pic:spPr>
                    <a:xfrm>
                      <a:off x="0" y="0"/>
                      <a:ext cx="5267960" cy="1905635"/>
                    </a:xfrm>
                    <a:prstGeom prst="rect">
                      <a:avLst/>
                    </a:prstGeom>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点击状图出弹框，展示改区配置的断路器</w:t>
      </w:r>
    </w:p>
    <w:p w:rsidR="00444A58" w:rsidRPr="00454389" w:rsidRDefault="003055EB">
      <w:pPr>
        <w:rPr>
          <w:rFonts w:asciiTheme="minorEastAsia" w:hAnsiTheme="minorEastAsia"/>
        </w:rPr>
      </w:pPr>
      <w:r w:rsidRPr="00454389">
        <w:rPr>
          <w:rFonts w:asciiTheme="minorEastAsia" w:hAnsiTheme="minorEastAsia"/>
          <w:noProof/>
        </w:rPr>
        <w:lastRenderedPageBreak/>
        <w:drawing>
          <wp:inline distT="0" distB="0" distL="114300" distR="114300">
            <wp:extent cx="5268595" cy="2182495"/>
            <wp:effectExtent l="0" t="0" r="4445" b="1206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46"/>
                    <a:stretch>
                      <a:fillRect/>
                    </a:stretch>
                  </pic:blipFill>
                  <pic:spPr>
                    <a:xfrm>
                      <a:off x="0" y="0"/>
                      <a:ext cx="5268595" cy="2182495"/>
                    </a:xfrm>
                    <a:prstGeom prst="rect">
                      <a:avLst/>
                    </a:prstGeom>
                    <a:noFill/>
                    <a:ln>
                      <a:noFill/>
                    </a:ln>
                  </pic:spPr>
                </pic:pic>
              </a:graphicData>
            </a:graphic>
          </wp:inline>
        </w:drawing>
      </w:r>
    </w:p>
    <w:p w:rsidR="00444A58" w:rsidRPr="00454389" w:rsidRDefault="00444A58">
      <w:pPr>
        <w:rPr>
          <w:rFonts w:asciiTheme="minorEastAsia" w:hAnsiTheme="minorEastAsia"/>
        </w:rPr>
      </w:pPr>
    </w:p>
    <w:p w:rsidR="00444A58" w:rsidRPr="00454389" w:rsidRDefault="003055EB">
      <w:pPr>
        <w:pStyle w:val="3"/>
        <w:rPr>
          <w:rFonts w:asciiTheme="minorEastAsia" w:hAnsiTheme="minorEastAsia"/>
        </w:rPr>
      </w:pPr>
      <w:r w:rsidRPr="00454389">
        <w:rPr>
          <w:rFonts w:asciiTheme="minorEastAsia" w:hAnsiTheme="minorEastAsia" w:hint="eastAsia"/>
        </w:rPr>
        <w:t>5.2.3宁夏新增（省大四区与供服系统数据交互）</w:t>
      </w:r>
    </w:p>
    <w:p w:rsidR="00444A58" w:rsidRPr="00454389" w:rsidRDefault="003055EB">
      <w:pPr>
        <w:rPr>
          <w:rFonts w:asciiTheme="minorEastAsia" w:hAnsiTheme="minorEastAsia"/>
          <w:sz w:val="24"/>
          <w:szCs w:val="24"/>
        </w:rPr>
      </w:pPr>
      <w:r w:rsidRPr="00454389">
        <w:rPr>
          <w:rFonts w:asciiTheme="minorEastAsia" w:hAnsiTheme="minorEastAsia" w:hint="eastAsia"/>
          <w:sz w:val="24"/>
          <w:szCs w:val="24"/>
        </w:rPr>
        <w:t>1.</w:t>
      </w:r>
      <w:r w:rsidRPr="00454389">
        <w:rPr>
          <w:rFonts w:asciiTheme="minorEastAsia" w:hAnsiTheme="minorEastAsia" w:hint="eastAsia"/>
          <w:color w:val="000000"/>
          <w:sz w:val="24"/>
          <w:szCs w:val="24"/>
        </w:rPr>
        <w:t>说明：</w:t>
      </w:r>
      <w:r w:rsidRPr="00454389">
        <w:rPr>
          <w:rFonts w:asciiTheme="minorEastAsia" w:hAnsiTheme="minorEastAsia" w:hint="eastAsia"/>
          <w:sz w:val="24"/>
          <w:szCs w:val="24"/>
        </w:rPr>
        <w:t>省地1+</w:t>
      </w:r>
      <w:r w:rsidRPr="00454389">
        <w:rPr>
          <w:rFonts w:asciiTheme="minorEastAsia" w:hAnsiTheme="minorEastAsia"/>
          <w:sz w:val="24"/>
          <w:szCs w:val="24"/>
        </w:rPr>
        <w:t>N</w:t>
      </w:r>
      <w:r w:rsidRPr="00454389">
        <w:rPr>
          <w:rFonts w:asciiTheme="minorEastAsia" w:hAnsiTheme="minorEastAsia" w:hint="eastAsia"/>
          <w:sz w:val="24"/>
          <w:szCs w:val="24"/>
        </w:rPr>
        <w:t>部署是O</w:t>
      </w:r>
      <w:r w:rsidRPr="00454389">
        <w:rPr>
          <w:rFonts w:asciiTheme="minorEastAsia" w:hAnsiTheme="minorEastAsia"/>
          <w:sz w:val="24"/>
          <w:szCs w:val="24"/>
        </w:rPr>
        <w:t>PEN-5200</w:t>
      </w:r>
      <w:r w:rsidRPr="00454389">
        <w:rPr>
          <w:rFonts w:asciiTheme="minorEastAsia" w:hAnsiTheme="minorEastAsia" w:hint="eastAsia"/>
          <w:sz w:val="24"/>
          <w:szCs w:val="24"/>
        </w:rPr>
        <w:t>新一代配电自动化系统主站的典型特征之一，部署在省公司四区的省级集中型主站用于支撑全省运检在配电自动化系统上的业务开展。</w:t>
      </w:r>
    </w:p>
    <w:p w:rsidR="00444A58" w:rsidRPr="00454389" w:rsidRDefault="003055EB">
      <w:pPr>
        <w:rPr>
          <w:rFonts w:asciiTheme="minorEastAsia" w:hAnsiTheme="minorEastAsia"/>
          <w:sz w:val="24"/>
        </w:rPr>
      </w:pPr>
      <w:r w:rsidRPr="00454389">
        <w:rPr>
          <w:rFonts w:asciiTheme="minorEastAsia" w:hAnsiTheme="minorEastAsia" w:hint="eastAsia"/>
          <w:sz w:val="24"/>
        </w:rPr>
        <w:t>2.省大四区系统将计算好的每日终端在线率和馈线自动化率（F</w:t>
      </w:r>
      <w:r w:rsidRPr="00454389">
        <w:rPr>
          <w:rFonts w:asciiTheme="minorEastAsia" w:hAnsiTheme="minorEastAsia"/>
          <w:sz w:val="24"/>
        </w:rPr>
        <w:t>A</w:t>
      </w:r>
      <w:r w:rsidRPr="00454389">
        <w:rPr>
          <w:rFonts w:asciiTheme="minorEastAsia" w:hAnsiTheme="minorEastAsia" w:hint="eastAsia"/>
          <w:sz w:val="24"/>
        </w:rPr>
        <w:t>覆盖率）结果以E文件格式（或者其它方式），通过SF</w:t>
      </w:r>
      <w:r w:rsidRPr="00454389">
        <w:rPr>
          <w:rFonts w:asciiTheme="minorEastAsia" w:hAnsiTheme="minorEastAsia"/>
          <w:sz w:val="24"/>
        </w:rPr>
        <w:t>TP</w:t>
      </w:r>
      <w:r w:rsidRPr="00454389">
        <w:rPr>
          <w:rFonts w:asciiTheme="minorEastAsia" w:hAnsiTheme="minorEastAsia" w:hint="eastAsia"/>
          <w:sz w:val="24"/>
        </w:rPr>
        <w:t>的形式发送给供服系统。（附有E文件大致格式，如</w:t>
      </w:r>
      <w:r w:rsidRPr="00454389">
        <w:rPr>
          <w:rFonts w:asciiTheme="minorEastAsia" w:hAnsiTheme="minorEastAsia" w:hint="eastAsia"/>
          <w:b/>
          <w:bCs/>
          <w:sz w:val="24"/>
        </w:rPr>
        <w:t>图1</w:t>
      </w:r>
      <w:r w:rsidRPr="00454389">
        <w:rPr>
          <w:rFonts w:asciiTheme="minorEastAsia" w:hAnsiTheme="minorEastAsia" w:hint="eastAsia"/>
          <w:sz w:val="24"/>
        </w:rPr>
        <w:t>）</w:t>
      </w:r>
    </w:p>
    <w:p w:rsidR="00444A58" w:rsidRPr="00454389" w:rsidRDefault="003055EB">
      <w:pPr>
        <w:rPr>
          <w:rFonts w:asciiTheme="minorEastAsia" w:hAnsiTheme="minorEastAsia"/>
        </w:rPr>
      </w:pPr>
      <w:r w:rsidRPr="00454389">
        <w:rPr>
          <w:rFonts w:asciiTheme="minorEastAsia" w:hAnsiTheme="minorEastAsia"/>
          <w:noProof/>
        </w:rPr>
        <w:drawing>
          <wp:inline distT="0" distB="0" distL="0" distR="0">
            <wp:extent cx="5274310" cy="1732915"/>
            <wp:effectExtent l="0" t="0" r="1397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274310" cy="1732915"/>
                    </a:xfrm>
                    <a:prstGeom prst="rect">
                      <a:avLst/>
                    </a:prstGeom>
                    <a:noFill/>
                    <a:ln>
                      <a:noFill/>
                    </a:ln>
                  </pic:spPr>
                </pic:pic>
              </a:graphicData>
            </a:graphic>
          </wp:inline>
        </w:drawing>
      </w:r>
    </w:p>
    <w:p w:rsidR="00444A58" w:rsidRPr="00454389" w:rsidRDefault="003055EB">
      <w:pPr>
        <w:jc w:val="center"/>
        <w:rPr>
          <w:rFonts w:asciiTheme="minorEastAsia" w:hAnsiTheme="minorEastAsia"/>
          <w:b/>
          <w:bCs/>
        </w:rPr>
      </w:pPr>
      <w:r w:rsidRPr="00454389">
        <w:rPr>
          <w:rFonts w:asciiTheme="minorEastAsia" w:hAnsiTheme="minorEastAsia" w:hint="eastAsia"/>
          <w:b/>
          <w:bCs/>
        </w:rPr>
        <w:t>图1</w:t>
      </w:r>
    </w:p>
    <w:p w:rsidR="00444A58" w:rsidRPr="00454389" w:rsidRDefault="003055EB">
      <w:pPr>
        <w:jc w:val="center"/>
        <w:rPr>
          <w:rFonts w:asciiTheme="minorEastAsia" w:hAnsiTheme="minorEastAsia"/>
          <w:b/>
          <w:bCs/>
        </w:rPr>
      </w:pPr>
      <w:r w:rsidRPr="00454389">
        <w:rPr>
          <w:rFonts w:asciiTheme="minorEastAsia" w:hAnsiTheme="minorEastAsia" w:hint="eastAsia"/>
          <w:b/>
          <w:bCs/>
        </w:rPr>
        <w:t>e文件样例</w:t>
      </w:r>
    </w:p>
    <w:p w:rsidR="00444A58" w:rsidRPr="00454389" w:rsidRDefault="003055EB">
      <w:pPr>
        <w:rPr>
          <w:rFonts w:asciiTheme="minorEastAsia" w:hAnsiTheme="minorEastAsia"/>
          <w:b/>
          <w:bCs/>
        </w:rPr>
      </w:pPr>
      <w:r w:rsidRPr="00454389">
        <w:rPr>
          <w:rFonts w:asciiTheme="minorEastAsia" w:hAnsiTheme="minorEastAsia" w:cs="宋体"/>
          <w:noProof/>
          <w:sz w:val="24"/>
          <w:szCs w:val="24"/>
        </w:rPr>
        <w:lastRenderedPageBreak/>
        <w:drawing>
          <wp:inline distT="0" distB="0" distL="114300" distR="114300">
            <wp:extent cx="5095875" cy="4810125"/>
            <wp:effectExtent l="0" t="0" r="9525" b="5715"/>
            <wp:docPr id="3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56"/>
                    <pic:cNvPicPr>
                      <a:picLocks noChangeAspect="1"/>
                    </pic:cNvPicPr>
                  </pic:nvPicPr>
                  <pic:blipFill>
                    <a:blip r:embed="rId48"/>
                    <a:stretch>
                      <a:fillRect/>
                    </a:stretch>
                  </pic:blipFill>
                  <pic:spPr>
                    <a:xfrm>
                      <a:off x="0" y="0"/>
                      <a:ext cx="5095875" cy="4810125"/>
                    </a:xfrm>
                    <a:prstGeom prst="rect">
                      <a:avLst/>
                    </a:prstGeom>
                    <a:noFill/>
                    <a:ln w="9525">
                      <a:noFill/>
                    </a:ln>
                  </pic:spPr>
                </pic:pic>
              </a:graphicData>
            </a:graphic>
          </wp:inline>
        </w:drawing>
      </w:r>
    </w:p>
    <w:p w:rsidR="00444A58" w:rsidRPr="00454389" w:rsidRDefault="003055EB">
      <w:pPr>
        <w:pStyle w:val="3"/>
        <w:rPr>
          <w:rFonts w:asciiTheme="minorEastAsia" w:hAnsiTheme="minorEastAsia"/>
        </w:rPr>
      </w:pPr>
      <w:r w:rsidRPr="00454389">
        <w:rPr>
          <w:rFonts w:asciiTheme="minorEastAsia" w:hAnsiTheme="minorEastAsia" w:hint="eastAsia"/>
        </w:rPr>
        <w:t>5.2.3 宁夏新增（宁夏大四区FA成功率计算）</w:t>
      </w:r>
    </w:p>
    <w:p w:rsidR="00444A58" w:rsidRPr="00454389" w:rsidRDefault="003055EB">
      <w:pPr>
        <w:spacing w:line="300" w:lineRule="auto"/>
        <w:ind w:firstLine="420"/>
        <w:rPr>
          <w:rFonts w:asciiTheme="minorEastAsia" w:hAnsiTheme="minorEastAsia"/>
        </w:rPr>
      </w:pPr>
      <w:r w:rsidRPr="00454389">
        <w:rPr>
          <w:rFonts w:asciiTheme="minorEastAsia" w:hAnsiTheme="minorEastAsia" w:hint="eastAsia"/>
        </w:rPr>
        <w:t>1、</w:t>
      </w:r>
      <w:r w:rsidRPr="00454389">
        <w:rPr>
          <w:rFonts w:asciiTheme="minorEastAsia" w:hAnsiTheme="minorEastAsia"/>
        </w:rPr>
        <w:t>FA</w:t>
      </w:r>
      <w:r w:rsidRPr="00454389">
        <w:rPr>
          <w:rFonts w:asciiTheme="minorEastAsia" w:hAnsiTheme="minorEastAsia" w:hint="eastAsia"/>
        </w:rPr>
        <w:t>成功率柱状图增加失败部分，点击柱状图可以显示明细。</w:t>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drawing>
          <wp:inline distT="0" distB="0" distL="0" distR="0">
            <wp:extent cx="3639185" cy="803910"/>
            <wp:effectExtent l="0" t="0" r="317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9" cstate="print"/>
                    <a:stretch>
                      <a:fillRect/>
                    </a:stretch>
                  </pic:blipFill>
                  <pic:spPr>
                    <a:xfrm>
                      <a:off x="0" y="0"/>
                      <a:ext cx="3642828" cy="805063"/>
                    </a:xfrm>
                    <a:prstGeom prst="rect">
                      <a:avLst/>
                    </a:prstGeom>
                  </pic:spPr>
                </pic:pic>
              </a:graphicData>
            </a:graphic>
          </wp:inline>
        </w:drawing>
      </w:r>
    </w:p>
    <w:p w:rsidR="00444A58" w:rsidRPr="00454389" w:rsidRDefault="003055EB">
      <w:pPr>
        <w:spacing w:line="300" w:lineRule="auto"/>
        <w:ind w:firstLine="420"/>
        <w:rPr>
          <w:rFonts w:asciiTheme="minorEastAsia" w:hAnsiTheme="minorEastAsia"/>
        </w:rPr>
      </w:pPr>
      <w:r w:rsidRPr="00454389">
        <w:rPr>
          <w:rFonts w:asciiTheme="minorEastAsia" w:hAnsiTheme="minorEastAsia" w:hint="eastAsia"/>
        </w:rPr>
        <w:t>2、F</w:t>
      </w:r>
      <w:r w:rsidRPr="00454389">
        <w:rPr>
          <w:rFonts w:asciiTheme="minorEastAsia" w:hAnsiTheme="minorEastAsia"/>
        </w:rPr>
        <w:t>A</w:t>
      </w:r>
      <w:r w:rsidRPr="00454389">
        <w:rPr>
          <w:rFonts w:asciiTheme="minorEastAsia" w:hAnsiTheme="minorEastAsia" w:hint="eastAsia"/>
        </w:rPr>
        <w:t>成功率的计算明细增加两个条件检索匡，一个是检索瞬时故障、全自动故障和半自动故障，另一个是分区域检索。</w:t>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lastRenderedPageBreak/>
        <w:drawing>
          <wp:inline distT="0" distB="0" distL="0" distR="0">
            <wp:extent cx="3639185" cy="1420495"/>
            <wp:effectExtent l="0" t="0" r="317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cstate="print"/>
                    <a:stretch>
                      <a:fillRect/>
                    </a:stretch>
                  </pic:blipFill>
                  <pic:spPr>
                    <a:xfrm>
                      <a:off x="0" y="0"/>
                      <a:ext cx="3640212" cy="1420923"/>
                    </a:xfrm>
                    <a:prstGeom prst="rect">
                      <a:avLst/>
                    </a:prstGeom>
                  </pic:spPr>
                </pic:pic>
              </a:graphicData>
            </a:graphic>
          </wp:inline>
        </w:drawing>
      </w:r>
    </w:p>
    <w:p w:rsidR="00444A58" w:rsidRPr="00454389" w:rsidRDefault="003055EB">
      <w:pPr>
        <w:spacing w:line="300" w:lineRule="auto"/>
        <w:ind w:firstLine="420"/>
        <w:rPr>
          <w:rFonts w:asciiTheme="minorEastAsia" w:hAnsiTheme="minorEastAsia"/>
        </w:rPr>
      </w:pPr>
      <w:r w:rsidRPr="00454389">
        <w:rPr>
          <w:rFonts w:asciiTheme="minorEastAsia" w:hAnsiTheme="minorEastAsia" w:hint="eastAsia"/>
        </w:rPr>
        <w:t>3、F</w:t>
      </w:r>
      <w:r w:rsidRPr="00454389">
        <w:rPr>
          <w:rFonts w:asciiTheme="minorEastAsia" w:hAnsiTheme="minorEastAsia"/>
        </w:rPr>
        <w:t>A</w:t>
      </w:r>
      <w:r w:rsidRPr="00454389">
        <w:rPr>
          <w:rFonts w:asciiTheme="minorEastAsia" w:hAnsiTheme="minorEastAsia" w:hint="eastAsia"/>
        </w:rPr>
        <w:t>成功率分区域增加失败部分，点击柱状图可以显示明细。</w:t>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drawing>
          <wp:inline distT="0" distB="0" distL="0" distR="0">
            <wp:extent cx="3577590" cy="1438910"/>
            <wp:effectExtent l="0" t="0" r="381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cstate="print"/>
                    <a:stretch>
                      <a:fillRect/>
                    </a:stretch>
                  </pic:blipFill>
                  <pic:spPr>
                    <a:xfrm>
                      <a:off x="0" y="0"/>
                      <a:ext cx="3581486" cy="1440695"/>
                    </a:xfrm>
                    <a:prstGeom prst="rect">
                      <a:avLst/>
                    </a:prstGeom>
                  </pic:spPr>
                </pic:pic>
              </a:graphicData>
            </a:graphic>
          </wp:inline>
        </w:drawing>
      </w:r>
    </w:p>
    <w:p w:rsidR="00444A58" w:rsidRPr="00454389" w:rsidRDefault="003055EB">
      <w:pPr>
        <w:spacing w:line="300" w:lineRule="auto"/>
        <w:ind w:firstLine="420"/>
        <w:rPr>
          <w:rFonts w:asciiTheme="minorEastAsia" w:hAnsiTheme="minorEastAsia"/>
        </w:rPr>
      </w:pPr>
      <w:r w:rsidRPr="00454389">
        <w:rPr>
          <w:rFonts w:asciiTheme="minorEastAsia" w:hAnsiTheme="minorEastAsia" w:hint="eastAsia"/>
        </w:rPr>
        <w:t>4、F</w:t>
      </w:r>
      <w:r w:rsidRPr="00454389">
        <w:rPr>
          <w:rFonts w:asciiTheme="minorEastAsia" w:hAnsiTheme="minorEastAsia"/>
        </w:rPr>
        <w:t>A</w:t>
      </w:r>
      <w:r w:rsidRPr="00454389">
        <w:rPr>
          <w:rFonts w:asciiTheme="minorEastAsia" w:hAnsiTheme="minorEastAsia" w:hint="eastAsia"/>
        </w:rPr>
        <w:t>成功率过滤掉模拟F</w:t>
      </w:r>
      <w:r w:rsidRPr="00454389">
        <w:rPr>
          <w:rFonts w:asciiTheme="minorEastAsia" w:hAnsiTheme="minorEastAsia"/>
        </w:rPr>
        <w:t>A</w:t>
      </w:r>
      <w:r w:rsidRPr="00454389">
        <w:rPr>
          <w:rFonts w:asciiTheme="minorEastAsia" w:hAnsiTheme="minorEastAsia" w:hint="eastAsia"/>
        </w:rPr>
        <w:t>的记录，可以通过事故分闸为模拟的情况将其过滤掉。</w:t>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drawing>
          <wp:inline distT="0" distB="0" distL="0" distR="0">
            <wp:extent cx="3577590" cy="340995"/>
            <wp:effectExtent l="0" t="0" r="381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cstate="print"/>
                    <a:stretch>
                      <a:fillRect/>
                    </a:stretch>
                  </pic:blipFill>
                  <pic:spPr>
                    <a:xfrm>
                      <a:off x="0" y="0"/>
                      <a:ext cx="3592698" cy="342633"/>
                    </a:xfrm>
                    <a:prstGeom prst="rect">
                      <a:avLst/>
                    </a:prstGeom>
                  </pic:spPr>
                </pic:pic>
              </a:graphicData>
            </a:graphic>
          </wp:inline>
        </w:drawing>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drawing>
          <wp:inline distT="0" distB="0" distL="0" distR="0">
            <wp:extent cx="3644900" cy="254000"/>
            <wp:effectExtent l="0" t="0" r="1270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cstate="print"/>
                    <a:stretch>
                      <a:fillRect/>
                    </a:stretch>
                  </pic:blipFill>
                  <pic:spPr>
                    <a:xfrm>
                      <a:off x="0" y="0"/>
                      <a:ext cx="3670300" cy="255793"/>
                    </a:xfrm>
                    <a:prstGeom prst="rect">
                      <a:avLst/>
                    </a:prstGeom>
                  </pic:spPr>
                </pic:pic>
              </a:graphicData>
            </a:graphic>
          </wp:inline>
        </w:drawing>
      </w:r>
    </w:p>
    <w:p w:rsidR="00444A58" w:rsidRPr="00454389" w:rsidRDefault="003055EB">
      <w:pPr>
        <w:spacing w:line="300" w:lineRule="auto"/>
        <w:ind w:firstLine="420"/>
        <w:rPr>
          <w:rFonts w:asciiTheme="minorEastAsia" w:hAnsiTheme="minorEastAsia"/>
        </w:rPr>
      </w:pPr>
      <w:r w:rsidRPr="00454389">
        <w:rPr>
          <w:rFonts w:asciiTheme="minorEastAsia" w:hAnsiTheme="minorEastAsia"/>
          <w:noProof/>
        </w:rPr>
        <w:drawing>
          <wp:inline distT="0" distB="0" distL="0" distR="0">
            <wp:extent cx="4154805" cy="149860"/>
            <wp:effectExtent l="0" t="0" r="571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 cstate="print"/>
                    <a:stretch>
                      <a:fillRect/>
                    </a:stretch>
                  </pic:blipFill>
                  <pic:spPr>
                    <a:xfrm>
                      <a:off x="0" y="0"/>
                      <a:ext cx="4154805" cy="149860"/>
                    </a:xfrm>
                    <a:prstGeom prst="rect">
                      <a:avLst/>
                    </a:prstGeom>
                  </pic:spPr>
                </pic:pic>
              </a:graphicData>
            </a:graphic>
          </wp:inline>
        </w:drawing>
      </w:r>
    </w:p>
    <w:p w:rsidR="00444A58" w:rsidRPr="00454389" w:rsidRDefault="003055EB">
      <w:pPr>
        <w:rPr>
          <w:rFonts w:asciiTheme="minorEastAsia" w:hAnsiTheme="minorEastAsia"/>
        </w:rPr>
      </w:pPr>
      <w:r w:rsidRPr="00454389">
        <w:rPr>
          <w:rFonts w:asciiTheme="minorEastAsia" w:hAnsiTheme="minorEastAsia" w:hint="eastAsia"/>
        </w:rPr>
        <w:t>5、F</w:t>
      </w:r>
      <w:r w:rsidRPr="00454389">
        <w:rPr>
          <w:rFonts w:asciiTheme="minorEastAsia" w:hAnsiTheme="minorEastAsia"/>
        </w:rPr>
        <w:t>A</w:t>
      </w:r>
      <w:r w:rsidRPr="00454389">
        <w:rPr>
          <w:rFonts w:asciiTheme="minorEastAsia" w:hAnsiTheme="minorEastAsia" w:hint="eastAsia"/>
        </w:rPr>
        <w:t>成功率中F</w:t>
      </w:r>
      <w:r w:rsidRPr="00454389">
        <w:rPr>
          <w:rFonts w:asciiTheme="minorEastAsia" w:hAnsiTheme="minorEastAsia"/>
        </w:rPr>
        <w:t>A</w:t>
      </w:r>
      <w:r w:rsidRPr="00454389">
        <w:rPr>
          <w:rFonts w:asciiTheme="minorEastAsia" w:hAnsiTheme="minorEastAsia" w:hint="eastAsia"/>
        </w:rPr>
        <w:t>成功数将半自动故障归纳到失败部分，成功只包含全自动和瞬时故障。</w:t>
      </w:r>
    </w:p>
    <w:p w:rsidR="00444A58" w:rsidRPr="00454389" w:rsidRDefault="003055EB">
      <w:pPr>
        <w:ind w:firstLineChars="200" w:firstLine="420"/>
        <w:rPr>
          <w:rFonts w:asciiTheme="minorEastAsia" w:hAnsiTheme="minorEastAsia"/>
        </w:rPr>
      </w:pPr>
      <w:r w:rsidRPr="00454389">
        <w:rPr>
          <w:rFonts w:asciiTheme="minorEastAsia" w:hAnsiTheme="minorEastAsia"/>
          <w:noProof/>
        </w:rPr>
        <w:drawing>
          <wp:inline distT="0" distB="0" distL="0" distR="0">
            <wp:extent cx="3798570" cy="1534795"/>
            <wp:effectExtent l="0" t="0" r="1143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5" cstate="print"/>
                    <a:stretch>
                      <a:fillRect/>
                    </a:stretch>
                  </pic:blipFill>
                  <pic:spPr>
                    <a:xfrm>
                      <a:off x="0" y="0"/>
                      <a:ext cx="3801451" cy="1536151"/>
                    </a:xfrm>
                    <a:prstGeom prst="rect">
                      <a:avLst/>
                    </a:prstGeom>
                  </pic:spPr>
                </pic:pic>
              </a:graphicData>
            </a:graphic>
          </wp:inline>
        </w:drawing>
      </w:r>
    </w:p>
    <w:p w:rsidR="00444A58" w:rsidRPr="00454389" w:rsidRDefault="00444A58">
      <w:pPr>
        <w:rPr>
          <w:rFonts w:asciiTheme="minorEastAsia" w:hAnsiTheme="minorEastAsia"/>
        </w:rPr>
      </w:pPr>
    </w:p>
    <w:p w:rsidR="00444A58" w:rsidRPr="00454389" w:rsidRDefault="00444A58">
      <w:pPr>
        <w:rPr>
          <w:rFonts w:ascii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5.3沈阳新增</w:t>
      </w:r>
    </w:p>
    <w:p w:rsidR="00444A58" w:rsidRPr="00454389" w:rsidRDefault="003055EB">
      <w:pPr>
        <w:pStyle w:val="3"/>
        <w:rPr>
          <w:rFonts w:asciiTheme="minorEastAsia" w:hAnsiTheme="minorEastAsia"/>
        </w:rPr>
      </w:pPr>
      <w:r w:rsidRPr="00454389">
        <w:rPr>
          <w:rFonts w:asciiTheme="minorEastAsia" w:hAnsiTheme="minorEastAsia" w:hint="eastAsia"/>
        </w:rPr>
        <w:t>5.3.1 新增导出7个饼图的数据</w:t>
      </w:r>
    </w:p>
    <w:p w:rsidR="00444A58" w:rsidRPr="00454389" w:rsidRDefault="003055EB">
      <w:pPr>
        <w:rPr>
          <w:rFonts w:asciiTheme="minorEastAsia" w:hAnsiTheme="minorEastAsia" w:cs="Times New Roman"/>
          <w:sz w:val="24"/>
          <w:szCs w:val="24"/>
        </w:rPr>
      </w:pPr>
      <w:r w:rsidRPr="00454389">
        <w:rPr>
          <w:rFonts w:asciiTheme="minorEastAsia" w:hAnsiTheme="minorEastAsia" w:cs="Times New Roman" w:hint="eastAsia"/>
          <w:sz w:val="24"/>
          <w:szCs w:val="24"/>
        </w:rPr>
        <w:t>主功能展示各区每个统计率功能设计，展示沈阳下各个分区的终端在线率、遥控成功率、遥控使用率、遥信正确率、FA成功率，FA覆盖率，自动化覆盖率等。该模块按照按照应用指标/全网指标展示数据，并予以时间查询。</w:t>
      </w:r>
    </w:p>
    <w:p w:rsidR="00444A58" w:rsidRPr="00454389" w:rsidRDefault="003055EB">
      <w:pPr>
        <w:pStyle w:val="3"/>
        <w:rPr>
          <w:rFonts w:asciiTheme="minorEastAsia" w:hAnsiTheme="minorEastAsia"/>
        </w:rPr>
      </w:pPr>
      <w:r w:rsidRPr="00454389">
        <w:rPr>
          <w:rFonts w:asciiTheme="minorEastAsia" w:hAnsiTheme="minorEastAsia" w:hint="eastAsia"/>
        </w:rPr>
        <w:lastRenderedPageBreak/>
        <w:t>5.3.2 页面设计</w:t>
      </w:r>
    </w:p>
    <w:p w:rsidR="00444A58" w:rsidRPr="00454389" w:rsidRDefault="003055EB">
      <w:pPr>
        <w:rPr>
          <w:rFonts w:asciiTheme="minorEastAsia" w:hAnsiTheme="minorEastAsia"/>
        </w:rPr>
      </w:pPr>
      <w:r w:rsidRPr="00454389">
        <w:rPr>
          <w:rFonts w:asciiTheme="minorEastAsia" w:hAnsiTheme="minorEastAsia" w:hint="eastAsia"/>
        </w:rPr>
        <w:t>区域统计指标要求：在首页增加跳转页面按钮，然后页面以表格形式，共有七列，从做到右排序，分别是区域列、终端在线率列、遥控使用率列、遥信正确率列、遥控成功率、FA成功率、FA覆盖率、自动化覆盖率。</w:t>
      </w:r>
    </w:p>
    <w:p w:rsidR="00444A58" w:rsidRPr="00454389" w:rsidRDefault="003055EB">
      <w:pPr>
        <w:rPr>
          <w:rFonts w:asciiTheme="minorEastAsia" w:hAnsiTheme="minorEastAsia"/>
        </w:rPr>
      </w:pPr>
      <w:r w:rsidRPr="00454389">
        <w:rPr>
          <w:rFonts w:asciiTheme="minorEastAsia" w:hAnsiTheme="minorEastAsia" w:hint="eastAsia"/>
        </w:rPr>
        <w:t>可参考下图的设计。图表切换变更为导出功能。</w:t>
      </w:r>
    </w:p>
    <w:p w:rsidR="00444A58" w:rsidRPr="00454389" w:rsidRDefault="003055EB">
      <w:pPr>
        <w:rPr>
          <w:rFonts w:asciiTheme="minorEastAsia" w:hAnsiTheme="minorEastAsia"/>
        </w:rPr>
      </w:pPr>
      <w:r w:rsidRPr="00454389">
        <w:rPr>
          <w:rFonts w:asciiTheme="minorEastAsia" w:hAnsiTheme="minorEastAsia"/>
          <w:noProof/>
        </w:rPr>
        <w:drawing>
          <wp:inline distT="0" distB="0" distL="114300" distR="114300">
            <wp:extent cx="5267960" cy="3176270"/>
            <wp:effectExtent l="0" t="0" r="5080" b="889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6"/>
                    <a:stretch>
                      <a:fillRect/>
                    </a:stretch>
                  </pic:blipFill>
                  <pic:spPr>
                    <a:xfrm>
                      <a:off x="0" y="0"/>
                      <a:ext cx="5267960" cy="3176270"/>
                    </a:xfrm>
                    <a:prstGeom prst="rect">
                      <a:avLst/>
                    </a:prstGeom>
                    <a:noFill/>
                    <a:ln>
                      <a:noFill/>
                    </a:ln>
                  </pic:spPr>
                </pic:pic>
              </a:graphicData>
            </a:graphic>
          </wp:inline>
        </w:drawing>
      </w:r>
    </w:p>
    <w:p w:rsidR="00444A58" w:rsidRPr="00454389" w:rsidRDefault="003055EB">
      <w:pPr>
        <w:pStyle w:val="3"/>
        <w:rPr>
          <w:rFonts w:asciiTheme="minorEastAsia" w:hAnsiTheme="minorEastAsia"/>
        </w:rPr>
      </w:pPr>
      <w:r w:rsidRPr="00454389">
        <w:rPr>
          <w:rFonts w:asciiTheme="minorEastAsia" w:hAnsiTheme="minorEastAsia" w:hint="eastAsia"/>
        </w:rPr>
        <w:t>5.3.3功能要求</w:t>
      </w:r>
    </w:p>
    <w:p w:rsidR="00444A58" w:rsidRPr="00454389" w:rsidRDefault="003055EB">
      <w:pPr>
        <w:numPr>
          <w:ilvl w:val="0"/>
          <w:numId w:val="10"/>
        </w:numPr>
        <w:rPr>
          <w:rFonts w:asciiTheme="minorEastAsia" w:hAnsiTheme="minorEastAsia"/>
        </w:rPr>
      </w:pPr>
      <w:r w:rsidRPr="00454389">
        <w:rPr>
          <w:rFonts w:asciiTheme="minorEastAsia" w:hAnsiTheme="minorEastAsia" w:hint="eastAsia"/>
        </w:rPr>
        <w:t>可按时间范围进行查询。</w:t>
      </w:r>
    </w:p>
    <w:p w:rsidR="00444A58" w:rsidRPr="00454389" w:rsidRDefault="003055EB">
      <w:pPr>
        <w:numPr>
          <w:ilvl w:val="0"/>
          <w:numId w:val="10"/>
        </w:numPr>
        <w:rPr>
          <w:rFonts w:asciiTheme="minorEastAsia" w:hAnsiTheme="minorEastAsia"/>
        </w:rPr>
      </w:pPr>
      <w:r w:rsidRPr="00454389">
        <w:rPr>
          <w:rFonts w:asciiTheme="minorEastAsia" w:hAnsiTheme="minorEastAsia" w:hint="eastAsia"/>
        </w:rPr>
        <w:t>具备展示的页面能excel表的形式导出。</w:t>
      </w:r>
    </w:p>
    <w:p w:rsidR="00444A58" w:rsidRPr="00454389" w:rsidRDefault="00444A58">
      <w:pPr>
        <w:tabs>
          <w:tab w:val="left" w:pos="312"/>
        </w:tabs>
        <w:rPr>
          <w:rFonts w:asciiTheme="minorEastAsia" w:hAnsiTheme="minorEastAsia"/>
        </w:rPr>
      </w:pPr>
    </w:p>
    <w:p w:rsidR="00444A58" w:rsidRPr="00454389" w:rsidRDefault="003055EB">
      <w:pPr>
        <w:pStyle w:val="2"/>
        <w:rPr>
          <w:rFonts w:asciiTheme="minorEastAsia" w:eastAsiaTheme="minorEastAsia" w:hAnsiTheme="minorEastAsia"/>
        </w:rPr>
      </w:pPr>
      <w:r w:rsidRPr="00454389">
        <w:rPr>
          <w:rFonts w:asciiTheme="minorEastAsia" w:eastAsiaTheme="minorEastAsia" w:hAnsiTheme="minorEastAsia" w:hint="eastAsia"/>
        </w:rPr>
        <w:t>5.4江西</w:t>
      </w:r>
    </w:p>
    <w:p w:rsidR="00444A58" w:rsidRPr="00454389" w:rsidRDefault="003055EB">
      <w:pPr>
        <w:pStyle w:val="3"/>
        <w:rPr>
          <w:rFonts w:asciiTheme="minorEastAsia" w:hAnsiTheme="minorEastAsia"/>
        </w:rPr>
      </w:pPr>
      <w:r w:rsidRPr="00454389">
        <w:rPr>
          <w:rFonts w:asciiTheme="minorEastAsia" w:hAnsiTheme="minorEastAsia" w:hint="eastAsia"/>
        </w:rPr>
        <w:t>5.4.1江西智能化供电服务指挥系统与配电自动化主站系统接口方案（E文件）</w:t>
      </w:r>
    </w:p>
    <w:p w:rsidR="00444A58" w:rsidRPr="00454389" w:rsidRDefault="003055EB">
      <w:pPr>
        <w:pStyle w:val="4"/>
        <w:rPr>
          <w:rFonts w:asciiTheme="minorEastAsia" w:eastAsiaTheme="minorEastAsia" w:hAnsiTheme="minorEastAsia"/>
          <w:color w:val="000000"/>
          <w:szCs w:val="21"/>
        </w:rPr>
      </w:pPr>
      <w:r w:rsidRPr="00454389">
        <w:rPr>
          <w:rFonts w:asciiTheme="minorEastAsia" w:eastAsiaTheme="minorEastAsia" w:hAnsiTheme="minorEastAsia" w:hint="eastAsia"/>
        </w:rPr>
        <w:t>1.1 指标数据</w:t>
      </w:r>
    </w:p>
    <w:p w:rsidR="00444A58" w:rsidRPr="00454389" w:rsidRDefault="003055EB">
      <w:pPr>
        <w:pStyle w:val="ae"/>
        <w:rPr>
          <w:rFonts w:asciiTheme="minorEastAsia" w:hAnsiTheme="minorEastAsia"/>
          <w:color w:val="000000" w:themeColor="text1"/>
          <w:szCs w:val="21"/>
        </w:rPr>
      </w:pPr>
      <w:r w:rsidRPr="00454389">
        <w:rPr>
          <w:rFonts w:asciiTheme="minorEastAsia" w:hAnsiTheme="minorEastAsia" w:cs="仿宋" w:hint="eastAsia"/>
          <w:szCs w:val="21"/>
        </w:rPr>
        <w:t>数据包括</w:t>
      </w:r>
      <w:r w:rsidRPr="00454389">
        <w:rPr>
          <w:rFonts w:asciiTheme="minorEastAsia" w:hAnsiTheme="minorEastAsia" w:hint="eastAsia"/>
          <w:szCs w:val="21"/>
        </w:rPr>
        <w:t>终端在线率（国网）、遥控成功率（国网）、遥信正确率（国网）、馈线自动化成功率（国网）、</w:t>
      </w:r>
      <w:r w:rsidRPr="00454389">
        <w:rPr>
          <w:rFonts w:asciiTheme="minorEastAsia" w:hAnsiTheme="minorEastAsia" w:hint="eastAsia"/>
          <w:color w:val="FF0000"/>
          <w:szCs w:val="21"/>
        </w:rPr>
        <w:t>故障自动判断处理率（扩展）（先不做）</w:t>
      </w:r>
      <w:r w:rsidRPr="00454389">
        <w:rPr>
          <w:rFonts w:asciiTheme="minorEastAsia" w:hAnsiTheme="minorEastAsia" w:hint="eastAsia"/>
          <w:szCs w:val="21"/>
        </w:rPr>
        <w:t>、配电自动化线路覆盖率（扩</w:t>
      </w:r>
      <w:r w:rsidRPr="00454389">
        <w:rPr>
          <w:rFonts w:asciiTheme="minorEastAsia" w:hAnsiTheme="minorEastAsia" w:hint="eastAsia"/>
          <w:szCs w:val="21"/>
        </w:rPr>
        <w:lastRenderedPageBreak/>
        <w:t>展）、馈线自动化覆盖率（扩展）等指标。省公司统一给出计算公式</w:t>
      </w:r>
      <w:r w:rsidRPr="00454389">
        <w:rPr>
          <w:rFonts w:asciiTheme="minorEastAsia" w:hAnsiTheme="minorEastAsia" w:hint="eastAsia"/>
          <w:color w:val="000000" w:themeColor="text1"/>
          <w:szCs w:val="21"/>
        </w:rPr>
        <w:t>。</w:t>
      </w:r>
    </w:p>
    <w:p w:rsidR="00444A58" w:rsidRPr="00454389" w:rsidRDefault="003055EB">
      <w:pPr>
        <w:ind w:firstLineChars="150" w:firstLine="315"/>
        <w:rPr>
          <w:rFonts w:asciiTheme="minorEastAsia" w:hAnsiTheme="minorEastAsia"/>
          <w:color w:val="000000" w:themeColor="text1"/>
          <w:szCs w:val="21"/>
        </w:rPr>
      </w:pPr>
      <w:r w:rsidRPr="00454389">
        <w:rPr>
          <w:rFonts w:asciiTheme="minorEastAsia" w:hAnsiTheme="minorEastAsia" w:hint="eastAsia"/>
          <w:color w:val="000000" w:themeColor="text1"/>
          <w:szCs w:val="21"/>
        </w:rPr>
        <w:t>指标维度：日</w:t>
      </w:r>
    </w:p>
    <w:p w:rsidR="00444A58" w:rsidRPr="00454389" w:rsidRDefault="003055EB">
      <w:pPr>
        <w:pStyle w:val="ae"/>
        <w:numPr>
          <w:ilvl w:val="0"/>
          <w:numId w:val="11"/>
        </w:numPr>
        <w:ind w:firstLineChars="0"/>
        <w:rPr>
          <w:rFonts w:asciiTheme="minorEastAsia" w:hAnsiTheme="minorEastAsia" w:cs="仿宋"/>
          <w:b/>
          <w:bCs/>
          <w:szCs w:val="21"/>
        </w:rPr>
      </w:pPr>
      <w:r w:rsidRPr="00454389">
        <w:rPr>
          <w:rFonts w:asciiTheme="minorEastAsia" w:hAnsiTheme="minorEastAsia" w:cs="仿宋" w:hint="eastAsia"/>
          <w:b/>
          <w:bCs/>
          <w:szCs w:val="21"/>
        </w:rPr>
        <w:t>接入方案</w:t>
      </w:r>
    </w:p>
    <w:p w:rsidR="00444A58" w:rsidRPr="00454389" w:rsidRDefault="003055EB">
      <w:pPr>
        <w:pStyle w:val="ae"/>
        <w:ind w:firstLineChars="0"/>
        <w:rPr>
          <w:rFonts w:asciiTheme="minorEastAsia" w:hAnsiTheme="minorEastAsia" w:cs="仿宋"/>
          <w:szCs w:val="21"/>
        </w:rPr>
      </w:pPr>
      <w:r w:rsidRPr="00454389">
        <w:rPr>
          <w:rFonts w:asciiTheme="minorEastAsia" w:hAnsiTheme="minorEastAsia" w:cs="仿宋" w:hint="eastAsia"/>
          <w:szCs w:val="21"/>
        </w:rPr>
        <w:t>接口方式：</w:t>
      </w:r>
      <w:r w:rsidRPr="00454389">
        <w:rPr>
          <w:rFonts w:asciiTheme="minorEastAsia" w:hAnsiTheme="minorEastAsia" w:cs="仿宋" w:hint="eastAsia"/>
          <w:color w:val="FF0000"/>
          <w:szCs w:val="21"/>
        </w:rPr>
        <w:t>生成e文件放置指定目录即可</w:t>
      </w:r>
      <w:r w:rsidRPr="00454389">
        <w:rPr>
          <w:rFonts w:asciiTheme="minorEastAsia" w:hAnsiTheme="minorEastAsia" w:cs="仿宋" w:hint="eastAsia"/>
          <w:szCs w:val="21"/>
        </w:rPr>
        <w:t xml:space="preserve">。 </w:t>
      </w:r>
    </w:p>
    <w:p w:rsidR="00444A58" w:rsidRPr="00454389" w:rsidRDefault="003055EB">
      <w:pPr>
        <w:ind w:firstLineChars="150" w:firstLine="315"/>
        <w:rPr>
          <w:rFonts w:asciiTheme="minorEastAsia" w:hAnsiTheme="minorEastAsia" w:cs="仿宋"/>
          <w:szCs w:val="21"/>
        </w:rPr>
      </w:pPr>
      <w:r w:rsidRPr="00454389">
        <w:rPr>
          <w:rFonts w:asciiTheme="minorEastAsia" w:hAnsiTheme="minorEastAsia" w:cs="仿宋" w:hint="eastAsia"/>
          <w:szCs w:val="21"/>
        </w:rPr>
        <w:t>数据频率：日指标为一天。</w:t>
      </w:r>
    </w:p>
    <w:p w:rsidR="00444A58" w:rsidRPr="00454389" w:rsidRDefault="003055EB">
      <w:pPr>
        <w:pStyle w:val="5"/>
        <w:rPr>
          <w:rFonts w:asciiTheme="minorEastAsia" w:hAnsiTheme="minorEastAsia"/>
        </w:rPr>
      </w:pPr>
      <w:r w:rsidRPr="00454389">
        <w:rPr>
          <w:rFonts w:asciiTheme="minorEastAsia" w:hAnsiTheme="minorEastAsia" w:hint="eastAsia"/>
        </w:rPr>
        <w:t>1.1.1e文件格式</w:t>
      </w:r>
    </w:p>
    <w:p w:rsidR="00444A58" w:rsidRPr="00454389" w:rsidRDefault="003055EB">
      <w:pPr>
        <w:pStyle w:val="ae"/>
        <w:numPr>
          <w:ilvl w:val="0"/>
          <w:numId w:val="12"/>
        </w:numPr>
        <w:spacing w:line="360" w:lineRule="auto"/>
        <w:ind w:firstLineChars="0"/>
        <w:rPr>
          <w:rFonts w:asciiTheme="minorEastAsia" w:hAnsiTheme="minorEastAsia"/>
          <w:sz w:val="24"/>
        </w:rPr>
      </w:pPr>
      <w:r w:rsidRPr="00454389">
        <w:rPr>
          <w:rFonts w:asciiTheme="minorEastAsia" w:hAnsiTheme="minorEastAsia" w:hint="eastAsia"/>
          <w:sz w:val="24"/>
        </w:rPr>
        <w:t>以“</w:t>
      </w:r>
      <w:r w:rsidRPr="00454389">
        <w:rPr>
          <w:rFonts w:asciiTheme="minorEastAsia" w:hAnsiTheme="minorEastAsia"/>
          <w:sz w:val="24"/>
        </w:rPr>
        <w:t>&lt;&gt;</w:t>
      </w:r>
      <w:r w:rsidRPr="00454389">
        <w:rPr>
          <w:rFonts w:asciiTheme="minorEastAsia" w:hAnsiTheme="minorEastAsia" w:hint="eastAsia"/>
          <w:sz w:val="24"/>
        </w:rPr>
        <w:t>”起始标识类（表）名、“</w:t>
      </w:r>
      <w:r w:rsidRPr="00454389">
        <w:rPr>
          <w:rFonts w:asciiTheme="minorEastAsia" w:hAnsiTheme="minorEastAsia"/>
          <w:sz w:val="24"/>
        </w:rPr>
        <w:t>&lt;/&gt;</w:t>
      </w:r>
      <w:r w:rsidRPr="00454389">
        <w:rPr>
          <w:rFonts w:asciiTheme="minorEastAsia" w:hAnsiTheme="minorEastAsia" w:hint="eastAsia"/>
          <w:sz w:val="24"/>
        </w:rPr>
        <w:t>”结束标识类（表）名；</w:t>
      </w:r>
    </w:p>
    <w:p w:rsidR="00444A58" w:rsidRPr="00454389" w:rsidRDefault="003055EB">
      <w:pPr>
        <w:pStyle w:val="ae"/>
        <w:numPr>
          <w:ilvl w:val="0"/>
          <w:numId w:val="13"/>
        </w:numPr>
        <w:spacing w:line="360" w:lineRule="auto"/>
        <w:ind w:firstLineChars="0"/>
        <w:rPr>
          <w:rFonts w:asciiTheme="minorEastAsia" w:hAnsiTheme="minorEastAsia"/>
          <w:sz w:val="24"/>
        </w:rPr>
      </w:pPr>
      <w:r w:rsidRPr="00454389">
        <w:rPr>
          <w:rFonts w:asciiTheme="minorEastAsia" w:hAnsiTheme="minorEastAsia" w:hint="eastAsia"/>
          <w:sz w:val="24"/>
        </w:rPr>
        <w:t>以“</w:t>
      </w:r>
      <w:r w:rsidRPr="00454389">
        <w:rPr>
          <w:rFonts w:asciiTheme="minorEastAsia" w:hAnsiTheme="minorEastAsia"/>
          <w:sz w:val="24"/>
        </w:rPr>
        <w:t>@</w:t>
      </w:r>
      <w:r w:rsidRPr="00454389">
        <w:rPr>
          <w:rFonts w:asciiTheme="minorEastAsia" w:hAnsiTheme="minorEastAsia" w:hint="eastAsia"/>
          <w:sz w:val="24"/>
        </w:rPr>
        <w:t>”符号起始标识该类（表）的各个属性（字段）名；</w:t>
      </w:r>
    </w:p>
    <w:p w:rsidR="00444A58" w:rsidRPr="00454389" w:rsidRDefault="003055EB">
      <w:pPr>
        <w:pStyle w:val="ae"/>
        <w:numPr>
          <w:ilvl w:val="0"/>
          <w:numId w:val="13"/>
        </w:numPr>
        <w:spacing w:line="360" w:lineRule="auto"/>
        <w:ind w:firstLineChars="0"/>
        <w:rPr>
          <w:rFonts w:asciiTheme="minorEastAsia" w:hAnsiTheme="minorEastAsia"/>
          <w:sz w:val="24"/>
        </w:rPr>
      </w:pPr>
      <w:r w:rsidRPr="00454389">
        <w:rPr>
          <w:rFonts w:asciiTheme="minorEastAsia" w:hAnsiTheme="minorEastAsia" w:hint="eastAsia"/>
          <w:sz w:val="24"/>
        </w:rPr>
        <w:t>以“</w:t>
      </w:r>
      <w:r w:rsidRPr="00454389">
        <w:rPr>
          <w:rFonts w:asciiTheme="minorEastAsia" w:hAnsiTheme="minorEastAsia"/>
          <w:sz w:val="24"/>
        </w:rPr>
        <w:t>#</w:t>
      </w:r>
      <w:r w:rsidRPr="00454389">
        <w:rPr>
          <w:rFonts w:asciiTheme="minorEastAsia" w:hAnsiTheme="minorEastAsia" w:hint="eastAsia"/>
          <w:sz w:val="24"/>
        </w:rPr>
        <w:t>”符号标识该类（表）中对象（记录），一条对象（记录）的属性（字段）值以空格（一个或多个）区分；如果某属性（字段）值中带有空格则需以单引号“</w:t>
      </w:r>
      <w:r w:rsidRPr="00454389">
        <w:rPr>
          <w:rFonts w:asciiTheme="minorEastAsia" w:hAnsiTheme="minorEastAsia"/>
          <w:sz w:val="24"/>
        </w:rPr>
        <w:t>'</w:t>
      </w:r>
      <w:r w:rsidRPr="00454389">
        <w:rPr>
          <w:rFonts w:asciiTheme="minorEastAsia" w:hAnsiTheme="minorEastAsia" w:hint="eastAsia"/>
          <w:sz w:val="24"/>
        </w:rPr>
        <w:t>”“</w:t>
      </w:r>
      <w:r w:rsidRPr="00454389">
        <w:rPr>
          <w:rFonts w:asciiTheme="minorEastAsia" w:hAnsiTheme="minorEastAsia"/>
          <w:sz w:val="24"/>
        </w:rPr>
        <w:t>'</w:t>
      </w:r>
      <w:r w:rsidRPr="00454389">
        <w:rPr>
          <w:rFonts w:asciiTheme="minorEastAsia" w:hAnsiTheme="minorEastAsia" w:hint="eastAsia"/>
          <w:sz w:val="24"/>
        </w:rPr>
        <w:t>”前后括起来描述；如果一个对象（记录）的某个属性（字段）值为空，则需用“</w:t>
      </w:r>
      <w:r w:rsidRPr="00454389">
        <w:rPr>
          <w:rFonts w:asciiTheme="minorEastAsia" w:hAnsiTheme="minorEastAsia"/>
          <w:sz w:val="24"/>
        </w:rPr>
        <w:t>NULL</w:t>
      </w:r>
      <w:r w:rsidRPr="00454389">
        <w:rPr>
          <w:rFonts w:asciiTheme="minorEastAsia" w:hAnsiTheme="minorEastAsia" w:hint="eastAsia"/>
          <w:sz w:val="24"/>
        </w:rPr>
        <w:t>”表示。</w:t>
      </w:r>
    </w:p>
    <w:p w:rsidR="00444A58" w:rsidRPr="00454389" w:rsidRDefault="003055EB">
      <w:pPr>
        <w:spacing w:line="360" w:lineRule="auto"/>
        <w:rPr>
          <w:rFonts w:asciiTheme="minorEastAsia" w:hAnsiTheme="minorEastAsia"/>
          <w:sz w:val="24"/>
        </w:rPr>
      </w:pPr>
      <w:r w:rsidRPr="00454389">
        <w:rPr>
          <w:rFonts w:asciiTheme="minorEastAsia" w:hAnsiTheme="minorEastAsia" w:hint="eastAsia"/>
          <w:sz w:val="24"/>
        </w:rPr>
        <w:t>注：以上</w:t>
      </w:r>
      <w:r w:rsidRPr="00454389">
        <w:rPr>
          <w:rFonts w:asciiTheme="minorEastAsia" w:hAnsiTheme="minorEastAsia"/>
          <w:sz w:val="24"/>
        </w:rPr>
        <w:t>&lt;&gt;</w:t>
      </w:r>
      <w:r w:rsidRPr="00454389">
        <w:rPr>
          <w:rFonts w:asciiTheme="minorEastAsia" w:hAnsiTheme="minorEastAsia" w:hint="eastAsia"/>
          <w:sz w:val="24"/>
        </w:rPr>
        <w:t>、</w:t>
      </w:r>
      <w:r w:rsidRPr="00454389">
        <w:rPr>
          <w:rFonts w:asciiTheme="minorEastAsia" w:hAnsiTheme="minorEastAsia"/>
          <w:sz w:val="24"/>
        </w:rPr>
        <w:t>@</w:t>
      </w:r>
      <w:r w:rsidRPr="00454389">
        <w:rPr>
          <w:rFonts w:asciiTheme="minorEastAsia" w:hAnsiTheme="minorEastAsia" w:hint="eastAsia"/>
          <w:sz w:val="24"/>
        </w:rPr>
        <w:t>、</w:t>
      </w:r>
      <w:r w:rsidRPr="00454389">
        <w:rPr>
          <w:rFonts w:asciiTheme="minorEastAsia" w:hAnsiTheme="minorEastAsia"/>
          <w:sz w:val="24"/>
        </w:rPr>
        <w:t>#</w:t>
      </w:r>
      <w:r w:rsidRPr="00454389">
        <w:rPr>
          <w:rFonts w:asciiTheme="minorEastAsia" w:hAnsiTheme="minorEastAsia" w:hint="eastAsia"/>
          <w:sz w:val="24"/>
        </w:rPr>
        <w:t>、</w:t>
      </w:r>
      <w:r w:rsidRPr="00454389">
        <w:rPr>
          <w:rFonts w:asciiTheme="minorEastAsia" w:hAnsiTheme="minorEastAsia"/>
          <w:sz w:val="24"/>
        </w:rPr>
        <w:t>''</w:t>
      </w:r>
      <w:r w:rsidRPr="00454389">
        <w:rPr>
          <w:rFonts w:asciiTheme="minorEastAsia" w:hAnsiTheme="minorEastAsia" w:hint="eastAsia"/>
          <w:sz w:val="24"/>
        </w:rPr>
        <w:t>作为</w:t>
      </w:r>
      <w:r w:rsidRPr="00454389">
        <w:rPr>
          <w:rFonts w:asciiTheme="minorEastAsia" w:hAnsiTheme="minorEastAsia"/>
          <w:sz w:val="24"/>
        </w:rPr>
        <w:t>E</w:t>
      </w:r>
      <w:r w:rsidRPr="00454389">
        <w:rPr>
          <w:rFonts w:asciiTheme="minorEastAsia" w:hAnsiTheme="minorEastAsia" w:hint="eastAsia"/>
          <w:sz w:val="24"/>
        </w:rPr>
        <w:t>格式保留符号均为英文半角符号。</w:t>
      </w:r>
    </w:p>
    <w:p w:rsidR="00444A58" w:rsidRPr="00454389" w:rsidRDefault="003055EB">
      <w:pPr>
        <w:spacing w:line="360" w:lineRule="auto"/>
        <w:rPr>
          <w:rFonts w:asciiTheme="minorEastAsia" w:hAnsiTheme="minorEastAsia"/>
          <w:color w:val="000000"/>
          <w:sz w:val="24"/>
        </w:rPr>
      </w:pPr>
      <w:r w:rsidRPr="00454389">
        <w:rPr>
          <w:rFonts w:asciiTheme="minorEastAsia" w:hAnsiTheme="minorEastAsia"/>
          <w:color w:val="000000"/>
          <w:sz w:val="24"/>
        </w:rPr>
        <w:t>参考例子：</w:t>
      </w:r>
    </w:p>
    <w:p w:rsidR="00444A58" w:rsidRPr="00454389" w:rsidRDefault="003055EB">
      <w:pPr>
        <w:spacing w:line="360" w:lineRule="auto"/>
        <w:rPr>
          <w:rFonts w:asciiTheme="minorEastAsia" w:hAnsiTheme="minorEastAsia"/>
        </w:rPr>
      </w:pPr>
      <w:r w:rsidRPr="00454389">
        <w:rPr>
          <w:rFonts w:asciiTheme="minorEastAsia" w:hAnsiTheme="minorEastAsia"/>
          <w:noProof/>
        </w:rPr>
        <w:drawing>
          <wp:inline distT="0" distB="0" distL="0" distR="0">
            <wp:extent cx="5274310" cy="2630170"/>
            <wp:effectExtent l="0" t="0" r="2540" b="0"/>
            <wp:docPr id="34" name="图片 34" descr="C:\Users\wangyu\AppData\Local\Temp\WeChat Files\682033044749466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wangyu\AppData\Local\Temp\WeChat Files\682033044749466405.jp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274310" cy="2630562"/>
                    </a:xfrm>
                    <a:prstGeom prst="rect">
                      <a:avLst/>
                    </a:prstGeom>
                    <a:noFill/>
                    <a:ln>
                      <a:noFill/>
                    </a:ln>
                  </pic:spPr>
                </pic:pic>
              </a:graphicData>
            </a:graphic>
          </wp:inline>
        </w:drawing>
      </w:r>
    </w:p>
    <w:p w:rsidR="00444A58" w:rsidRPr="00454389" w:rsidRDefault="003055EB">
      <w:pPr>
        <w:spacing w:line="360" w:lineRule="auto"/>
        <w:rPr>
          <w:rFonts w:asciiTheme="minorEastAsia" w:hAnsiTheme="minorEastAsia"/>
        </w:rPr>
      </w:pPr>
      <w:r w:rsidRPr="00454389">
        <w:rPr>
          <w:rFonts w:asciiTheme="minorEastAsia" w:hAnsiTheme="minorEastAsia"/>
          <w:noProof/>
        </w:rPr>
        <w:lastRenderedPageBreak/>
        <w:drawing>
          <wp:inline distT="0" distB="0" distL="114300" distR="114300">
            <wp:extent cx="5095875" cy="4810125"/>
            <wp:effectExtent l="0" t="0" r="9525" b="571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48"/>
                    <a:stretch>
                      <a:fillRect/>
                    </a:stretch>
                  </pic:blipFill>
                  <pic:spPr>
                    <a:xfrm>
                      <a:off x="0" y="0"/>
                      <a:ext cx="5095875" cy="4810125"/>
                    </a:xfrm>
                    <a:prstGeom prst="rect">
                      <a:avLst/>
                    </a:prstGeom>
                    <a:noFill/>
                    <a:ln w="9525">
                      <a:noFill/>
                    </a:ln>
                  </pic:spPr>
                </pic:pic>
              </a:graphicData>
            </a:graphic>
          </wp:inline>
        </w:drawing>
      </w:r>
    </w:p>
    <w:p w:rsidR="00444A58" w:rsidRPr="00454389" w:rsidRDefault="003055EB">
      <w:pPr>
        <w:pStyle w:val="5"/>
        <w:rPr>
          <w:rFonts w:asciiTheme="minorEastAsia" w:hAnsiTheme="minorEastAsia"/>
        </w:rPr>
      </w:pPr>
      <w:r w:rsidRPr="00454389">
        <w:rPr>
          <w:rFonts w:asciiTheme="minorEastAsia" w:hAnsiTheme="minorEastAsia" w:hint="eastAsia"/>
        </w:rPr>
        <w:t>1.1.2生成文件的存放路径</w:t>
      </w:r>
    </w:p>
    <w:p w:rsidR="00444A58" w:rsidRPr="00454389" w:rsidRDefault="003055EB">
      <w:pPr>
        <w:rPr>
          <w:rFonts w:asciiTheme="minorEastAsia" w:hAnsiTheme="minorEastAsia"/>
        </w:rPr>
      </w:pPr>
      <w:r w:rsidRPr="00454389">
        <w:rPr>
          <w:rFonts w:asciiTheme="minorEastAsia" w:hAnsiTheme="minorEastAsia"/>
          <w:b/>
          <w:noProof/>
          <w:sz w:val="28"/>
          <w:szCs w:val="24"/>
        </w:rPr>
        <w:drawing>
          <wp:inline distT="0" distB="0" distL="0" distR="0">
            <wp:extent cx="923290" cy="828040"/>
            <wp:effectExtent l="0" t="0" r="0" b="0"/>
            <wp:docPr id="35" name="图片 3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923290" cy="828040"/>
                    </a:xfrm>
                    <a:prstGeom prst="rect">
                      <a:avLst/>
                    </a:prstGeom>
                    <a:noFill/>
                    <a:ln>
                      <a:noFill/>
                    </a:ln>
                  </pic:spPr>
                </pic:pic>
              </a:graphicData>
            </a:graphic>
          </wp:inline>
        </w:drawing>
      </w:r>
    </w:p>
    <w:p w:rsidR="00444A58" w:rsidRPr="00454389" w:rsidRDefault="003055EB">
      <w:pPr>
        <w:rPr>
          <w:rFonts w:asciiTheme="minorEastAsia" w:hAnsiTheme="minorEastAsia" w:cs="仿宋"/>
          <w:color w:val="FF0000"/>
          <w:szCs w:val="21"/>
        </w:rPr>
      </w:pPr>
      <w:r w:rsidRPr="00454389">
        <w:rPr>
          <w:rFonts w:asciiTheme="minorEastAsia" w:hAnsiTheme="minorEastAsia" w:cs="仿宋" w:hint="eastAsia"/>
          <w:szCs w:val="21"/>
        </w:rPr>
        <w:t>文件路径：recieve/数据类型/地市编码/指标数据/年月。</w:t>
      </w:r>
      <w:r w:rsidRPr="00454389">
        <w:rPr>
          <w:rFonts w:asciiTheme="minorEastAsia" w:hAnsiTheme="minorEastAsia" w:cs="仿宋" w:hint="eastAsia"/>
          <w:color w:val="FF0000"/>
          <w:szCs w:val="21"/>
        </w:rPr>
        <w:t>此处做成配置，zbfx-efilepath=xxxx。</w:t>
      </w:r>
    </w:p>
    <w:p w:rsidR="00444A58" w:rsidRPr="00454389" w:rsidRDefault="00444A58">
      <w:pPr>
        <w:rPr>
          <w:rFonts w:asciiTheme="minorEastAsia" w:hAnsiTheme="minorEastAsia" w:cs="仿宋"/>
          <w:szCs w:val="21"/>
        </w:rPr>
      </w:pPr>
    </w:p>
    <w:tbl>
      <w:tblPr>
        <w:tblW w:w="13191" w:type="dxa"/>
        <w:tblLayout w:type="fixed"/>
        <w:tblCellMar>
          <w:top w:w="15" w:type="dxa"/>
          <w:left w:w="15" w:type="dxa"/>
          <w:bottom w:w="15" w:type="dxa"/>
          <w:right w:w="15" w:type="dxa"/>
        </w:tblCellMar>
        <w:tblLook w:val="04A0"/>
      </w:tblPr>
      <w:tblGrid>
        <w:gridCol w:w="3481"/>
        <w:gridCol w:w="4855"/>
        <w:gridCol w:w="4855"/>
      </w:tblGrid>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rsidR="00444A58" w:rsidRPr="00454389" w:rsidRDefault="003055EB">
            <w:pPr>
              <w:widowControl/>
              <w:jc w:val="center"/>
              <w:textAlignment w:val="bottom"/>
              <w:rPr>
                <w:rFonts w:asciiTheme="minorEastAsia" w:hAnsiTheme="minorEastAsia" w:cs="宋体"/>
                <w:b/>
                <w:bCs/>
                <w:color w:val="000000"/>
                <w:kern w:val="0"/>
                <w:sz w:val="24"/>
                <w:szCs w:val="24"/>
              </w:rPr>
            </w:pPr>
            <w:r w:rsidRPr="00454389">
              <w:rPr>
                <w:rFonts w:asciiTheme="minorEastAsia" w:hAnsiTheme="minorEastAsia" w:cs="宋体" w:hint="eastAsia"/>
                <w:b/>
                <w:bCs/>
                <w:color w:val="000000"/>
                <w:kern w:val="0"/>
                <w:sz w:val="24"/>
                <w:szCs w:val="24"/>
              </w:rPr>
              <w:t>编码</w:t>
            </w:r>
          </w:p>
        </w:tc>
        <w:tc>
          <w:tcPr>
            <w:tcW w:w="4855"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bottom"/>
          </w:tcPr>
          <w:p w:rsidR="00444A58" w:rsidRPr="00454389" w:rsidRDefault="003055EB">
            <w:pPr>
              <w:widowControl/>
              <w:jc w:val="center"/>
              <w:textAlignment w:val="bottom"/>
              <w:rPr>
                <w:rFonts w:asciiTheme="minorEastAsia" w:hAnsiTheme="minorEastAsia" w:cs="宋体"/>
                <w:b/>
                <w:bCs/>
                <w:color w:val="000000"/>
                <w:kern w:val="0"/>
                <w:sz w:val="24"/>
                <w:szCs w:val="24"/>
              </w:rPr>
            </w:pPr>
            <w:r w:rsidRPr="00454389">
              <w:rPr>
                <w:rFonts w:asciiTheme="minorEastAsia" w:hAnsiTheme="minorEastAsia" w:cs="宋体" w:hint="eastAsia"/>
                <w:b/>
                <w:bCs/>
                <w:color w:val="000000"/>
                <w:kern w:val="0"/>
                <w:sz w:val="24"/>
                <w:szCs w:val="24"/>
              </w:rPr>
              <w:t>数据类型</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tabs>
                <w:tab w:val="center" w:pos="1288"/>
              </w:tabs>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01</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遥信信息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kern w:val="0"/>
                <w:sz w:val="24"/>
                <w:szCs w:val="24"/>
              </w:rPr>
              <w:t>02</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变位SOE信息-故障</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kern w:val="0"/>
                <w:sz w:val="24"/>
                <w:szCs w:val="24"/>
              </w:rPr>
              <w:t>03</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遥测信息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04</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遥控信息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05</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操作牌信息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lastRenderedPageBreak/>
              <w:t>06</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通道状态运行结果</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07</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图模数据</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08</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站所信息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09</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大馈线信息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10</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分支线信息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11</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开关信息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12</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母线信息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13</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配网变压器信息</w:t>
            </w:r>
          </w:p>
        </w:tc>
      </w:tr>
      <w:tr w:rsidR="00444A58" w:rsidRPr="00454389">
        <w:trPr>
          <w:gridAfter w:val="1"/>
          <w:wAfter w:w="4855" w:type="dxa"/>
          <w:trHeight w:val="90"/>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14</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故障指示器信息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15</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终端信息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16</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终端测点信息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17</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通讯厂站信息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18</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通讯通道信息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19</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指标数据</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20</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分布式电源信息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21</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遥信变位信息-故障</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22</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FA功能过程记录信息-故障</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23</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实时故障信息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24</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遥脉信息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25</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终端上线离线动作信息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26</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历史遥测信息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w:t>
            </w:r>
            <w:r w:rsidRPr="00454389">
              <w:rPr>
                <w:rFonts w:asciiTheme="minorEastAsia" w:hAnsiTheme="minorEastAsia" w:cs="宋体"/>
                <w:color w:val="000000"/>
                <w:kern w:val="0"/>
                <w:sz w:val="24"/>
                <w:szCs w:val="24"/>
              </w:rPr>
              <w:t>7</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EMS站内出线开关遥信</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28</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EMS站内出线开关遥测</w:t>
            </w:r>
          </w:p>
        </w:tc>
      </w:tr>
      <w:tr w:rsidR="00444A58" w:rsidRPr="00454389">
        <w:trPr>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29</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历史遥信信息</w:t>
            </w:r>
          </w:p>
        </w:tc>
        <w:tc>
          <w:tcPr>
            <w:tcW w:w="4855" w:type="dxa"/>
            <w:vAlign w:val="bottom"/>
          </w:tcPr>
          <w:p w:rsidR="00444A58" w:rsidRPr="00454389" w:rsidRDefault="003055EB">
            <w:pPr>
              <w:widowControl/>
              <w:jc w:val="center"/>
              <w:textAlignment w:val="bottom"/>
              <w:rPr>
                <w:rFonts w:asciiTheme="minorEastAsia" w:hAnsiTheme="minorEastAsia" w:cs="宋体"/>
                <w:color w:val="000000"/>
                <w:sz w:val="24"/>
                <w:szCs w:val="24"/>
                <w:highlight w:val="yellow"/>
              </w:rPr>
            </w:pPr>
            <w:r w:rsidRPr="00454389">
              <w:rPr>
                <w:rFonts w:asciiTheme="minorEastAsia" w:hAnsiTheme="minorEastAsia" w:cs="宋体" w:hint="eastAsia"/>
                <w:color w:val="000000"/>
                <w:sz w:val="24"/>
                <w:szCs w:val="24"/>
                <w:highlight w:val="yellow"/>
              </w:rPr>
              <w:t>历史遥测信息</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kern w:val="0"/>
                <w:sz w:val="24"/>
                <w:szCs w:val="24"/>
              </w:rPr>
            </w:pPr>
            <w:r w:rsidRPr="00454389">
              <w:rPr>
                <w:rFonts w:asciiTheme="minorEastAsia" w:hAnsiTheme="minorEastAsia" w:cs="宋体" w:hint="eastAsia"/>
                <w:color w:val="000000"/>
                <w:kern w:val="0"/>
                <w:sz w:val="24"/>
                <w:szCs w:val="24"/>
              </w:rPr>
              <w:t>30</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color w:val="000000"/>
                <w:sz w:val="24"/>
                <w:szCs w:val="24"/>
              </w:rPr>
            </w:pPr>
            <w:r w:rsidRPr="00454389">
              <w:rPr>
                <w:rFonts w:asciiTheme="minorEastAsia" w:hAnsiTheme="minorEastAsia" w:cs="宋体" w:hint="eastAsia"/>
                <w:color w:val="000000"/>
                <w:sz w:val="24"/>
                <w:szCs w:val="24"/>
              </w:rPr>
              <w:t>变电站站内</w:t>
            </w:r>
            <w:r w:rsidRPr="00454389">
              <w:rPr>
                <w:rFonts w:asciiTheme="minorEastAsia" w:hAnsiTheme="minorEastAsia" w:cs="宋体"/>
                <w:color w:val="000000"/>
                <w:sz w:val="24"/>
                <w:szCs w:val="24"/>
              </w:rPr>
              <w:t>10kV出线开关与大馈线对应表</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sz w:val="24"/>
                <w:szCs w:val="24"/>
              </w:rPr>
            </w:pPr>
            <w:r w:rsidRPr="00454389">
              <w:rPr>
                <w:rFonts w:asciiTheme="minorEastAsia" w:hAnsiTheme="minorEastAsia" w:cs="宋体" w:hint="eastAsia"/>
                <w:sz w:val="24"/>
                <w:szCs w:val="24"/>
              </w:rPr>
              <w:t>31</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b/>
                <w:kern w:val="0"/>
                <w:sz w:val="24"/>
                <w:szCs w:val="24"/>
              </w:rPr>
            </w:pPr>
            <w:r w:rsidRPr="00454389">
              <w:rPr>
                <w:rFonts w:asciiTheme="minorEastAsia" w:hAnsiTheme="minorEastAsia" w:cs="宋体" w:hint="eastAsia"/>
                <w:sz w:val="24"/>
                <w:szCs w:val="24"/>
              </w:rPr>
              <w:t>自绘图模（V7.3）</w:t>
            </w:r>
          </w:p>
        </w:tc>
      </w:tr>
      <w:tr w:rsidR="00444A58" w:rsidRPr="00454389">
        <w:trPr>
          <w:gridAfter w:val="1"/>
          <w:wAfter w:w="4855" w:type="dxa"/>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sz w:val="24"/>
                <w:szCs w:val="24"/>
              </w:rPr>
            </w:pPr>
            <w:r w:rsidRPr="00454389">
              <w:rPr>
                <w:rFonts w:asciiTheme="minorEastAsia" w:hAnsiTheme="minorEastAsia" w:cs="宋体" w:hint="eastAsia"/>
                <w:sz w:val="24"/>
                <w:szCs w:val="24"/>
              </w:rPr>
              <w:t>32</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b/>
                <w:kern w:val="0"/>
                <w:sz w:val="24"/>
                <w:szCs w:val="24"/>
              </w:rPr>
            </w:pPr>
            <w:r w:rsidRPr="00454389">
              <w:rPr>
                <w:rFonts w:asciiTheme="minorEastAsia" w:hAnsiTheme="minorEastAsia" w:cs="宋体" w:hint="eastAsia"/>
                <w:sz w:val="24"/>
                <w:szCs w:val="24"/>
              </w:rPr>
              <w:t>综合告警短信发送（V7.3）</w:t>
            </w:r>
          </w:p>
        </w:tc>
      </w:tr>
      <w:tr w:rsidR="00444A58" w:rsidRPr="00454389">
        <w:trPr>
          <w:trHeight w:val="285"/>
        </w:trPr>
        <w:tc>
          <w:tcPr>
            <w:tcW w:w="3481"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sz w:val="24"/>
                <w:szCs w:val="24"/>
              </w:rPr>
            </w:pPr>
            <w:r w:rsidRPr="00454389">
              <w:rPr>
                <w:rFonts w:asciiTheme="minorEastAsia" w:hAnsiTheme="minorEastAsia" w:cs="宋体" w:hint="eastAsia"/>
                <w:sz w:val="24"/>
                <w:szCs w:val="24"/>
              </w:rPr>
              <w:t>33</w:t>
            </w:r>
          </w:p>
        </w:tc>
        <w:tc>
          <w:tcPr>
            <w:tcW w:w="48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444A58" w:rsidRPr="00454389" w:rsidRDefault="003055EB">
            <w:pPr>
              <w:widowControl/>
              <w:jc w:val="center"/>
              <w:textAlignment w:val="bottom"/>
              <w:rPr>
                <w:rFonts w:asciiTheme="minorEastAsia" w:hAnsiTheme="minorEastAsia" w:cs="宋体"/>
                <w:b/>
                <w:kern w:val="0"/>
                <w:sz w:val="24"/>
                <w:szCs w:val="24"/>
              </w:rPr>
            </w:pPr>
            <w:r w:rsidRPr="00454389">
              <w:rPr>
                <w:rFonts w:asciiTheme="minorEastAsia" w:hAnsiTheme="minorEastAsia" w:cs="宋体" w:hint="eastAsia"/>
                <w:sz w:val="24"/>
                <w:szCs w:val="24"/>
              </w:rPr>
              <w:t>综合告警短信状态（V7.3）</w:t>
            </w:r>
          </w:p>
        </w:tc>
        <w:tc>
          <w:tcPr>
            <w:tcW w:w="4855" w:type="dxa"/>
            <w:vAlign w:val="bottom"/>
          </w:tcPr>
          <w:p w:rsidR="00444A58" w:rsidRPr="00454389" w:rsidRDefault="00444A58">
            <w:pPr>
              <w:widowControl/>
              <w:jc w:val="center"/>
              <w:textAlignment w:val="bottom"/>
              <w:rPr>
                <w:rFonts w:asciiTheme="minorEastAsia" w:hAnsiTheme="minorEastAsia" w:cs="宋体"/>
                <w:color w:val="000000"/>
                <w:sz w:val="24"/>
                <w:szCs w:val="24"/>
              </w:rPr>
            </w:pPr>
          </w:p>
        </w:tc>
      </w:tr>
    </w:tbl>
    <w:p w:rsidR="00444A58" w:rsidRPr="00454389" w:rsidRDefault="00444A58">
      <w:pPr>
        <w:rPr>
          <w:rFonts w:asciiTheme="minorEastAsia" w:hAnsiTheme="minorEastAsia"/>
        </w:rPr>
      </w:pPr>
    </w:p>
    <w:p w:rsidR="00444A58" w:rsidRPr="00454389" w:rsidRDefault="003055EB">
      <w:pPr>
        <w:pStyle w:val="5"/>
        <w:rPr>
          <w:rFonts w:asciiTheme="minorEastAsia" w:hAnsiTheme="minorEastAsia"/>
        </w:rPr>
      </w:pPr>
      <w:r w:rsidRPr="00454389">
        <w:rPr>
          <w:rFonts w:asciiTheme="minorEastAsia" w:hAnsiTheme="minorEastAsia" w:hint="eastAsia"/>
        </w:rPr>
        <w:t>1.1.3生成文件的文件名</w:t>
      </w:r>
    </w:p>
    <w:p w:rsidR="00444A58" w:rsidRPr="00454389" w:rsidRDefault="003055EB">
      <w:pPr>
        <w:pStyle w:val="ae"/>
        <w:numPr>
          <w:ilvl w:val="0"/>
          <w:numId w:val="14"/>
        </w:numPr>
        <w:ind w:firstLineChars="0"/>
        <w:rPr>
          <w:rFonts w:asciiTheme="minorEastAsia" w:hAnsiTheme="minorEastAsia" w:cs="仿宋"/>
          <w:sz w:val="28"/>
          <w:szCs w:val="28"/>
        </w:rPr>
      </w:pPr>
      <w:r w:rsidRPr="00454389">
        <w:rPr>
          <w:rFonts w:asciiTheme="minorEastAsia" w:hAnsiTheme="minorEastAsia" w:cs="仿宋" w:hint="eastAsia"/>
          <w:sz w:val="28"/>
          <w:szCs w:val="28"/>
        </w:rPr>
        <w:t>E文件名格式：时间.文件后缀名；</w:t>
      </w:r>
    </w:p>
    <w:p w:rsidR="00444A58" w:rsidRPr="00454389" w:rsidRDefault="003055EB">
      <w:pPr>
        <w:pStyle w:val="4"/>
        <w:rPr>
          <w:rFonts w:asciiTheme="minorEastAsia" w:eastAsiaTheme="minorEastAsia" w:hAnsiTheme="minorEastAsia"/>
        </w:rPr>
      </w:pPr>
      <w:r w:rsidRPr="00454389">
        <w:rPr>
          <w:rFonts w:asciiTheme="minorEastAsia" w:eastAsiaTheme="minorEastAsia" w:hAnsiTheme="minorEastAsia" w:hint="eastAsia"/>
        </w:rPr>
        <w:t>1.2</w:t>
      </w:r>
      <w:bookmarkStart w:id="31" w:name="_Hlk23238741"/>
      <w:r w:rsidRPr="00454389">
        <w:rPr>
          <w:rFonts w:asciiTheme="minorEastAsia" w:eastAsiaTheme="minorEastAsia" w:hAnsiTheme="minorEastAsia" w:cs="微软雅黑" w:hint="eastAsia"/>
        </w:rPr>
        <w:t>指标数据（</w:t>
      </w:r>
      <w:r w:rsidRPr="00454389">
        <w:rPr>
          <w:rFonts w:asciiTheme="minorEastAsia" w:eastAsiaTheme="minorEastAsia" w:hAnsiTheme="minorEastAsia" w:hint="eastAsia"/>
        </w:rPr>
        <w:t>das_indicator_info</w:t>
      </w:r>
      <w:r w:rsidRPr="00454389">
        <w:rPr>
          <w:rFonts w:asciiTheme="minorEastAsia" w:eastAsiaTheme="minorEastAsia" w:hAnsiTheme="minorEastAsia" w:cs="微软雅黑" w:hint="eastAsia"/>
        </w:rPr>
        <w:t>）供服系统的表结构。</w:t>
      </w:r>
    </w:p>
    <w:tbl>
      <w:tblPr>
        <w:tblStyle w:val="ab"/>
        <w:tblW w:w="5000" w:type="pct"/>
        <w:tblLayout w:type="fixed"/>
        <w:tblLook w:val="04A0"/>
      </w:tblPr>
      <w:tblGrid>
        <w:gridCol w:w="1526"/>
        <w:gridCol w:w="1278"/>
        <w:gridCol w:w="1416"/>
        <w:gridCol w:w="990"/>
        <w:gridCol w:w="994"/>
        <w:gridCol w:w="1294"/>
        <w:gridCol w:w="1024"/>
      </w:tblGrid>
      <w:tr w:rsidR="00444A58" w:rsidRPr="00454389">
        <w:tc>
          <w:tcPr>
            <w:tcW w:w="895" w:type="pct"/>
            <w:vAlign w:val="center"/>
          </w:tcPr>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字段</w:t>
            </w:r>
          </w:p>
        </w:tc>
        <w:tc>
          <w:tcPr>
            <w:tcW w:w="749" w:type="pct"/>
            <w:vAlign w:val="center"/>
          </w:tcPr>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字段名</w:t>
            </w:r>
          </w:p>
        </w:tc>
        <w:tc>
          <w:tcPr>
            <w:tcW w:w="831" w:type="pct"/>
            <w:vAlign w:val="center"/>
          </w:tcPr>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类型</w:t>
            </w:r>
          </w:p>
        </w:tc>
        <w:tc>
          <w:tcPr>
            <w:tcW w:w="581" w:type="pct"/>
            <w:vAlign w:val="center"/>
          </w:tcPr>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长度</w:t>
            </w:r>
          </w:p>
        </w:tc>
        <w:tc>
          <w:tcPr>
            <w:tcW w:w="583" w:type="pct"/>
            <w:vAlign w:val="center"/>
          </w:tcPr>
          <w:p w:rsidR="00444A58" w:rsidRPr="00454389" w:rsidRDefault="003055EB">
            <w:pPr>
              <w:jc w:val="center"/>
              <w:rPr>
                <w:rFonts w:asciiTheme="minorEastAsia" w:hAnsiTheme="minorEastAsia"/>
                <w:b/>
                <w:sz w:val="22"/>
              </w:rPr>
            </w:pPr>
            <w:r w:rsidRPr="00454389">
              <w:rPr>
                <w:rFonts w:asciiTheme="minorEastAsia" w:hAnsiTheme="minorEastAsia" w:hint="eastAsia"/>
                <w:b/>
                <w:sz w:val="22"/>
              </w:rPr>
              <w:t>重要</w:t>
            </w:r>
          </w:p>
          <w:p w:rsidR="00444A58" w:rsidRPr="00454389" w:rsidRDefault="003055EB">
            <w:pPr>
              <w:jc w:val="center"/>
              <w:rPr>
                <w:rFonts w:asciiTheme="minorEastAsia" w:hAnsiTheme="minorEastAsia"/>
                <w:b/>
                <w:sz w:val="22"/>
              </w:rPr>
            </w:pPr>
            <w:r w:rsidRPr="00454389">
              <w:rPr>
                <w:rFonts w:asciiTheme="minorEastAsia" w:hAnsiTheme="minorEastAsia" w:hint="eastAsia"/>
                <w:b/>
                <w:sz w:val="22"/>
              </w:rPr>
              <w:t>等级</w:t>
            </w:r>
          </w:p>
        </w:tc>
        <w:tc>
          <w:tcPr>
            <w:tcW w:w="759" w:type="pct"/>
            <w:vAlign w:val="center"/>
          </w:tcPr>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备注</w:t>
            </w:r>
          </w:p>
        </w:tc>
        <w:tc>
          <w:tcPr>
            <w:tcW w:w="601" w:type="pct"/>
            <w:vAlign w:val="center"/>
          </w:tcPr>
          <w:p w:rsidR="00444A58" w:rsidRPr="00454389" w:rsidRDefault="003055EB">
            <w:pPr>
              <w:jc w:val="center"/>
              <w:rPr>
                <w:rFonts w:asciiTheme="minorEastAsia" w:hAnsiTheme="minorEastAsia"/>
                <w:b/>
                <w:sz w:val="22"/>
              </w:rPr>
            </w:pPr>
            <w:r w:rsidRPr="00454389">
              <w:rPr>
                <w:rFonts w:asciiTheme="minorEastAsia" w:hAnsiTheme="minorEastAsia" w:hint="eastAsia"/>
                <w:b/>
                <w:sz w:val="22"/>
              </w:rPr>
              <w:t>来源</w:t>
            </w:r>
          </w:p>
          <w:p w:rsidR="00444A58" w:rsidRPr="00454389" w:rsidRDefault="003055EB">
            <w:pPr>
              <w:jc w:val="center"/>
              <w:rPr>
                <w:rFonts w:asciiTheme="minorEastAsia" w:hAnsiTheme="minorEastAsia" w:cs="仿宋"/>
                <w:sz w:val="22"/>
                <w:szCs w:val="28"/>
              </w:rPr>
            </w:pPr>
            <w:r w:rsidRPr="00454389">
              <w:rPr>
                <w:rFonts w:asciiTheme="minorEastAsia" w:hAnsiTheme="minorEastAsia" w:hint="eastAsia"/>
                <w:b/>
                <w:sz w:val="22"/>
              </w:rPr>
              <w:t>系统</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lastRenderedPageBreak/>
              <w:t>id</w:t>
            </w:r>
          </w:p>
        </w:tc>
        <w:tc>
          <w:tcPr>
            <w:tcW w:w="749"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主键</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Varchar2</w:t>
            </w:r>
          </w:p>
        </w:tc>
        <w:tc>
          <w:tcPr>
            <w:tcW w:w="58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42</w:t>
            </w: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供电服务指挥</w:t>
            </w:r>
          </w:p>
        </w:tc>
      </w:tr>
      <w:tr w:rsidR="00444A58" w:rsidRPr="00454389">
        <w:tc>
          <w:tcPr>
            <w:tcW w:w="895" w:type="pct"/>
            <w:shd w:val="clear" w:color="auto" w:fill="auto"/>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org_id</w:t>
            </w:r>
          </w:p>
        </w:tc>
        <w:tc>
          <w:tcPr>
            <w:tcW w:w="749" w:type="pct"/>
            <w:shd w:val="clear" w:color="auto" w:fill="auto"/>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地市公司</w:t>
            </w:r>
          </w:p>
        </w:tc>
        <w:tc>
          <w:tcPr>
            <w:tcW w:w="831" w:type="pct"/>
            <w:shd w:val="clear" w:color="auto" w:fill="auto"/>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Varchar2</w:t>
            </w:r>
          </w:p>
        </w:tc>
        <w:tc>
          <w:tcPr>
            <w:tcW w:w="581" w:type="pct"/>
            <w:shd w:val="clear" w:color="auto" w:fill="auto"/>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64</w:t>
            </w:r>
          </w:p>
        </w:tc>
        <w:tc>
          <w:tcPr>
            <w:tcW w:w="583" w:type="pct"/>
            <w:shd w:val="clear" w:color="auto" w:fill="auto"/>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关键</w:t>
            </w:r>
          </w:p>
        </w:tc>
        <w:tc>
          <w:tcPr>
            <w:tcW w:w="759" w:type="pct"/>
            <w:shd w:val="clear" w:color="auto" w:fill="auto"/>
            <w:vAlign w:val="center"/>
          </w:tcPr>
          <w:p w:rsidR="00444A58" w:rsidRPr="00454389" w:rsidRDefault="00444A58">
            <w:pPr>
              <w:pStyle w:val="ae"/>
              <w:ind w:firstLineChars="0" w:firstLine="0"/>
              <w:jc w:val="center"/>
              <w:rPr>
                <w:rFonts w:asciiTheme="minorEastAsia" w:hAnsiTheme="minorEastAsia"/>
                <w:sz w:val="22"/>
                <w:szCs w:val="21"/>
              </w:rPr>
            </w:pPr>
          </w:p>
        </w:tc>
        <w:tc>
          <w:tcPr>
            <w:tcW w:w="601" w:type="pct"/>
            <w:shd w:val="clear" w:color="auto" w:fill="auto"/>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供电服务指挥</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name</w:t>
            </w:r>
          </w:p>
        </w:tc>
        <w:tc>
          <w:tcPr>
            <w:tcW w:w="749"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指标名称</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Varchar2</w:t>
            </w:r>
          </w:p>
        </w:tc>
        <w:tc>
          <w:tcPr>
            <w:tcW w:w="58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128</w:t>
            </w: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配电自动化</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type</w:t>
            </w:r>
          </w:p>
        </w:tc>
        <w:tc>
          <w:tcPr>
            <w:tcW w:w="749"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指标类型</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Varchar2</w:t>
            </w:r>
          </w:p>
        </w:tc>
        <w:tc>
          <w:tcPr>
            <w:tcW w:w="58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4</w:t>
            </w: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01:终端</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在线率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02:遥控</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成功率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03:遥信动作正确率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04:馈线自动化成功率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05:故障自动判断处理率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06:配电自动化线路覆盖率</w:t>
            </w:r>
          </w:p>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07:馈线自动化覆盖率</w:t>
            </w: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配电自动化</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value</w:t>
            </w:r>
          </w:p>
        </w:tc>
        <w:tc>
          <w:tcPr>
            <w:tcW w:w="749"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指标值</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number</w:t>
            </w:r>
          </w:p>
        </w:tc>
        <w:tc>
          <w:tcPr>
            <w:tcW w:w="581"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配电自动化</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time_dimension</w:t>
            </w:r>
          </w:p>
        </w:tc>
        <w:tc>
          <w:tcPr>
            <w:tcW w:w="749"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时间维度</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Varchar2</w:t>
            </w:r>
          </w:p>
        </w:tc>
        <w:tc>
          <w:tcPr>
            <w:tcW w:w="58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2</w:t>
            </w: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1:日；2:月</w:t>
            </w: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配电自动化</w:t>
            </w:r>
          </w:p>
        </w:tc>
      </w:tr>
      <w:tr w:rsidR="00444A58" w:rsidRPr="00454389">
        <w:tc>
          <w:tcPr>
            <w:tcW w:w="895" w:type="pct"/>
            <w:vAlign w:val="center"/>
          </w:tcPr>
          <w:p w:rsidR="00444A58" w:rsidRPr="00454389" w:rsidRDefault="003055EB">
            <w:pPr>
              <w:pStyle w:val="ae"/>
              <w:ind w:firstLineChars="0" w:firstLine="0"/>
              <w:jc w:val="center"/>
              <w:rPr>
                <w:rFonts w:asciiTheme="minorEastAsia" w:hAnsiTheme="minorEastAsia" w:cs="仿宋"/>
                <w:sz w:val="22"/>
                <w:szCs w:val="28"/>
              </w:rPr>
            </w:pPr>
            <w:r w:rsidRPr="00454389">
              <w:rPr>
                <w:rFonts w:asciiTheme="minorEastAsia" w:hAnsiTheme="minorEastAsia" w:hint="eastAsia"/>
                <w:sz w:val="22"/>
                <w:szCs w:val="21"/>
              </w:rPr>
              <w:t>Update_date</w:t>
            </w:r>
          </w:p>
        </w:tc>
        <w:tc>
          <w:tcPr>
            <w:tcW w:w="749"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更新时间</w:t>
            </w:r>
          </w:p>
        </w:tc>
        <w:tc>
          <w:tcPr>
            <w:tcW w:w="83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DATE</w:t>
            </w:r>
          </w:p>
        </w:tc>
        <w:tc>
          <w:tcPr>
            <w:tcW w:w="581"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583" w:type="pct"/>
            <w:vAlign w:val="center"/>
          </w:tcPr>
          <w:p w:rsidR="00444A58" w:rsidRPr="00454389" w:rsidRDefault="003055EB">
            <w:pPr>
              <w:pStyle w:val="ae"/>
              <w:ind w:firstLineChars="0" w:firstLine="0"/>
              <w:jc w:val="center"/>
              <w:rPr>
                <w:rFonts w:asciiTheme="minorEastAsia" w:hAnsiTheme="minorEastAsia"/>
                <w:color w:val="FF0000"/>
                <w:sz w:val="22"/>
                <w:szCs w:val="21"/>
              </w:rPr>
            </w:pPr>
            <w:r w:rsidRPr="00454389">
              <w:rPr>
                <w:rFonts w:asciiTheme="minorEastAsia" w:hAnsiTheme="minorEastAsia" w:hint="eastAsia"/>
                <w:color w:val="FF0000"/>
                <w:sz w:val="22"/>
                <w:szCs w:val="21"/>
              </w:rPr>
              <w:t>关键</w:t>
            </w:r>
          </w:p>
        </w:tc>
        <w:tc>
          <w:tcPr>
            <w:tcW w:w="759" w:type="pct"/>
            <w:vAlign w:val="center"/>
          </w:tcPr>
          <w:p w:rsidR="00444A58" w:rsidRPr="00454389" w:rsidRDefault="00444A58">
            <w:pPr>
              <w:pStyle w:val="ae"/>
              <w:ind w:firstLineChars="0" w:firstLine="0"/>
              <w:jc w:val="center"/>
              <w:rPr>
                <w:rFonts w:asciiTheme="minorEastAsia" w:hAnsiTheme="minorEastAsia"/>
                <w:sz w:val="22"/>
                <w:szCs w:val="21"/>
              </w:rPr>
            </w:pPr>
          </w:p>
        </w:tc>
        <w:tc>
          <w:tcPr>
            <w:tcW w:w="601" w:type="pct"/>
            <w:vAlign w:val="center"/>
          </w:tcPr>
          <w:p w:rsidR="00444A58" w:rsidRPr="00454389" w:rsidRDefault="003055EB">
            <w:pPr>
              <w:pStyle w:val="ae"/>
              <w:ind w:firstLineChars="0" w:firstLine="0"/>
              <w:jc w:val="center"/>
              <w:rPr>
                <w:rFonts w:asciiTheme="minorEastAsia" w:hAnsiTheme="minorEastAsia"/>
                <w:sz w:val="22"/>
                <w:szCs w:val="21"/>
              </w:rPr>
            </w:pPr>
            <w:r w:rsidRPr="00454389">
              <w:rPr>
                <w:rFonts w:asciiTheme="minorEastAsia" w:hAnsiTheme="minorEastAsia" w:hint="eastAsia"/>
                <w:sz w:val="22"/>
                <w:szCs w:val="21"/>
              </w:rPr>
              <w:t>配电自动化</w:t>
            </w:r>
          </w:p>
        </w:tc>
      </w:tr>
      <w:bookmarkEnd w:id="31"/>
    </w:tbl>
    <w:p w:rsidR="00444A58" w:rsidRPr="00454389" w:rsidRDefault="00444A58">
      <w:pPr>
        <w:ind w:firstLineChars="200" w:firstLine="420"/>
        <w:rPr>
          <w:rFonts w:asciiTheme="minorEastAsia" w:hAnsiTheme="minorEastAsia"/>
          <w:color w:val="000000"/>
        </w:rPr>
      </w:pPr>
    </w:p>
    <w:p w:rsidR="00444A58" w:rsidRPr="00454389" w:rsidRDefault="003055EB">
      <w:pPr>
        <w:pStyle w:val="4"/>
        <w:rPr>
          <w:rFonts w:asciiTheme="minorEastAsia" w:eastAsiaTheme="minorEastAsia" w:hAnsiTheme="minorEastAsia"/>
        </w:rPr>
      </w:pPr>
      <w:r w:rsidRPr="00454389">
        <w:rPr>
          <w:rFonts w:asciiTheme="minorEastAsia" w:eastAsiaTheme="minorEastAsia" w:hAnsiTheme="minorEastAsia" w:hint="eastAsia"/>
        </w:rPr>
        <w:t>1.3算法</w:t>
      </w:r>
    </w:p>
    <w:p w:rsidR="00444A58" w:rsidRPr="00454389" w:rsidRDefault="003055EB">
      <w:pPr>
        <w:pStyle w:val="5"/>
        <w:rPr>
          <w:rFonts w:asciiTheme="minorEastAsia" w:hAnsiTheme="minorEastAsia"/>
        </w:rPr>
      </w:pPr>
      <w:r w:rsidRPr="00454389">
        <w:rPr>
          <w:rFonts w:asciiTheme="minorEastAsia" w:hAnsiTheme="minorEastAsia" w:hint="eastAsia"/>
        </w:rPr>
        <w:t>1.3.1具体算法</w:t>
      </w:r>
    </w:p>
    <w:tbl>
      <w:tblPr>
        <w:tblStyle w:val="ab"/>
        <w:tblW w:w="0" w:type="auto"/>
        <w:tblLook w:val="04A0"/>
      </w:tblPr>
      <w:tblGrid>
        <w:gridCol w:w="1526"/>
        <w:gridCol w:w="1984"/>
        <w:gridCol w:w="5012"/>
      </w:tblGrid>
      <w:tr w:rsidR="00444A58" w:rsidRPr="00454389">
        <w:tc>
          <w:tcPr>
            <w:tcW w:w="1526" w:type="dxa"/>
          </w:tcPr>
          <w:p w:rsidR="00444A58" w:rsidRPr="00454389" w:rsidRDefault="003055EB">
            <w:pPr>
              <w:pStyle w:val="ae"/>
              <w:ind w:firstLineChars="0" w:firstLine="0"/>
              <w:jc w:val="center"/>
              <w:rPr>
                <w:rFonts w:asciiTheme="minorEastAsia" w:hAnsiTheme="minorEastAsia" w:cs="仿宋"/>
                <w:b/>
                <w:sz w:val="28"/>
                <w:szCs w:val="28"/>
              </w:rPr>
            </w:pPr>
            <w:r w:rsidRPr="00454389">
              <w:rPr>
                <w:rFonts w:asciiTheme="minorEastAsia" w:hAnsiTheme="minorEastAsia" w:cs="仿宋" w:hint="eastAsia"/>
                <w:b/>
                <w:sz w:val="28"/>
                <w:szCs w:val="28"/>
              </w:rPr>
              <w:t>编码</w:t>
            </w:r>
          </w:p>
        </w:tc>
        <w:tc>
          <w:tcPr>
            <w:tcW w:w="1984" w:type="dxa"/>
          </w:tcPr>
          <w:p w:rsidR="00444A58" w:rsidRPr="00454389" w:rsidRDefault="003055EB">
            <w:pPr>
              <w:pStyle w:val="ae"/>
              <w:ind w:firstLineChars="0" w:firstLine="0"/>
              <w:rPr>
                <w:rFonts w:asciiTheme="minorEastAsia" w:hAnsiTheme="minorEastAsia" w:cs="仿宋"/>
                <w:b/>
                <w:sz w:val="28"/>
                <w:szCs w:val="28"/>
              </w:rPr>
            </w:pPr>
            <w:r w:rsidRPr="00454389">
              <w:rPr>
                <w:rFonts w:asciiTheme="minorEastAsia" w:hAnsiTheme="minorEastAsia" w:cs="仿宋" w:hint="eastAsia"/>
                <w:b/>
                <w:sz w:val="28"/>
                <w:szCs w:val="28"/>
              </w:rPr>
              <w:t>指标名称</w:t>
            </w:r>
          </w:p>
        </w:tc>
        <w:tc>
          <w:tcPr>
            <w:tcW w:w="5012" w:type="dxa"/>
          </w:tcPr>
          <w:p w:rsidR="00444A58" w:rsidRPr="00454389" w:rsidRDefault="003055EB">
            <w:pPr>
              <w:pStyle w:val="ae"/>
              <w:ind w:firstLineChars="0" w:firstLine="0"/>
              <w:rPr>
                <w:rFonts w:asciiTheme="minorEastAsia" w:hAnsiTheme="minorEastAsia" w:cs="仿宋"/>
                <w:b/>
                <w:sz w:val="28"/>
                <w:szCs w:val="28"/>
              </w:rPr>
            </w:pPr>
            <w:r w:rsidRPr="00454389">
              <w:rPr>
                <w:rFonts w:asciiTheme="minorEastAsia" w:hAnsiTheme="minorEastAsia" w:cs="仿宋" w:hint="eastAsia"/>
                <w:b/>
                <w:sz w:val="28"/>
                <w:szCs w:val="28"/>
              </w:rPr>
              <w:t>计算公式</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t>1</w:t>
            </w:r>
          </w:p>
        </w:tc>
        <w:tc>
          <w:tcPr>
            <w:tcW w:w="1984" w:type="dxa"/>
          </w:tcPr>
          <w:p w:rsidR="00444A58" w:rsidRPr="00454389" w:rsidRDefault="003055EB">
            <w:pPr>
              <w:rPr>
                <w:rFonts w:asciiTheme="minorEastAsia" w:hAnsiTheme="minorEastAsia"/>
              </w:rPr>
            </w:pPr>
            <w:r w:rsidRPr="00454389">
              <w:rPr>
                <w:rFonts w:asciiTheme="minorEastAsia" w:hAnsiTheme="minorEastAsia" w:cs="仿宋" w:hint="eastAsia"/>
                <w:sz w:val="28"/>
                <w:szCs w:val="28"/>
              </w:rPr>
              <w:t>终端在线率</w:t>
            </w:r>
          </w:p>
        </w:tc>
        <w:tc>
          <w:tcPr>
            <w:tcW w:w="5012" w:type="dxa"/>
          </w:tcPr>
          <w:p w:rsidR="00444A58" w:rsidRPr="00454389" w:rsidRDefault="003055EB">
            <w:pPr>
              <w:rPr>
                <w:rFonts w:asciiTheme="minorEastAsia" w:hAnsiTheme="minorEastAsia"/>
              </w:rPr>
            </w:pPr>
            <w:r w:rsidRPr="00454389">
              <w:rPr>
                <w:rFonts w:asciiTheme="minorEastAsia" w:hAnsiTheme="minorEastAsia" w:cs="仿宋" w:hint="eastAsia"/>
                <w:sz w:val="28"/>
                <w:szCs w:val="28"/>
              </w:rPr>
              <w:t>0.5*（所有终端在线时长/所有终端应在线时长）+0.5*（连续离线时长不超过3</w:t>
            </w:r>
            <w:r w:rsidRPr="00454389">
              <w:rPr>
                <w:rFonts w:asciiTheme="minorEastAsia" w:hAnsiTheme="minorEastAsia" w:cs="仿宋" w:hint="eastAsia"/>
                <w:sz w:val="28"/>
                <w:szCs w:val="28"/>
              </w:rPr>
              <w:lastRenderedPageBreak/>
              <w:t>天的终端数量/所有终端数量）</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lastRenderedPageBreak/>
              <w:t>2</w:t>
            </w:r>
          </w:p>
        </w:tc>
        <w:tc>
          <w:tcPr>
            <w:tcW w:w="1984"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遥控成功率</w:t>
            </w:r>
          </w:p>
        </w:tc>
        <w:tc>
          <w:tcPr>
            <w:tcW w:w="5012"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遥控操作成功次数/遥控操作总次数；</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t>3</w:t>
            </w:r>
          </w:p>
        </w:tc>
        <w:tc>
          <w:tcPr>
            <w:tcW w:w="1984"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遥信动作正确率</w:t>
            </w:r>
          </w:p>
        </w:tc>
        <w:tc>
          <w:tcPr>
            <w:tcW w:w="5012"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所有自动化开关遥信变位与终端soe记录匹配总数/所有开关遥信变位记录数</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t>4</w:t>
            </w:r>
          </w:p>
        </w:tc>
        <w:tc>
          <w:tcPr>
            <w:tcW w:w="1984"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馈线自动化成功率</w:t>
            </w:r>
          </w:p>
        </w:tc>
        <w:tc>
          <w:tcPr>
            <w:tcW w:w="5012"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馈线自动化成功执行事件数量/馈线自动化启动数量</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color w:val="FF0000"/>
              </w:rPr>
              <w:t>5</w:t>
            </w:r>
          </w:p>
        </w:tc>
        <w:tc>
          <w:tcPr>
            <w:tcW w:w="1984" w:type="dxa"/>
          </w:tcPr>
          <w:p w:rsidR="00444A58" w:rsidRPr="00454389" w:rsidRDefault="003055EB">
            <w:pPr>
              <w:rPr>
                <w:rFonts w:asciiTheme="minorEastAsia" w:hAnsiTheme="minorEastAsia" w:cs="仿宋"/>
                <w:color w:val="FF0000"/>
                <w:sz w:val="28"/>
                <w:szCs w:val="28"/>
              </w:rPr>
            </w:pPr>
            <w:r w:rsidRPr="00454389">
              <w:rPr>
                <w:rFonts w:asciiTheme="minorEastAsia" w:hAnsiTheme="minorEastAsia" w:cs="仿宋" w:hint="eastAsia"/>
                <w:color w:val="FF0000"/>
                <w:sz w:val="28"/>
                <w:szCs w:val="28"/>
              </w:rPr>
              <w:t>故障自动判断处理率</w:t>
            </w:r>
          </w:p>
        </w:tc>
        <w:tc>
          <w:tcPr>
            <w:tcW w:w="5012" w:type="dxa"/>
          </w:tcPr>
          <w:p w:rsidR="00444A58" w:rsidRPr="00454389" w:rsidRDefault="003055EB">
            <w:pPr>
              <w:rPr>
                <w:rFonts w:asciiTheme="minorEastAsia" w:hAnsiTheme="minorEastAsia" w:cs="仿宋"/>
                <w:color w:val="FF0000"/>
                <w:sz w:val="28"/>
                <w:szCs w:val="28"/>
              </w:rPr>
            </w:pPr>
            <w:r w:rsidRPr="00454389">
              <w:rPr>
                <w:rFonts w:asciiTheme="minorEastAsia" w:hAnsiTheme="minorEastAsia" w:cs="仿宋" w:hint="eastAsia"/>
                <w:color w:val="FF0000"/>
                <w:sz w:val="28"/>
                <w:szCs w:val="28"/>
              </w:rPr>
              <w:t>馈线自动化功能启动总数（起fa的？）/配电线路故障发生总次数（总的事故分闸?）</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t>6</w:t>
            </w:r>
          </w:p>
        </w:tc>
        <w:tc>
          <w:tcPr>
            <w:tcW w:w="1984"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配电自动化线路覆盖率</w:t>
            </w:r>
          </w:p>
        </w:tc>
        <w:tc>
          <w:tcPr>
            <w:tcW w:w="5012"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0.6*城网配电自动化线路覆盖率+0.4*农网配电自动化线路覆盖率;</w:t>
            </w:r>
          </w:p>
        </w:tc>
      </w:tr>
      <w:tr w:rsidR="00444A58" w:rsidRPr="00454389">
        <w:tc>
          <w:tcPr>
            <w:tcW w:w="1526" w:type="dxa"/>
          </w:tcPr>
          <w:p w:rsidR="00444A58" w:rsidRPr="00454389" w:rsidRDefault="003055EB">
            <w:pPr>
              <w:jc w:val="center"/>
              <w:rPr>
                <w:rFonts w:asciiTheme="minorEastAsia" w:hAnsiTheme="minorEastAsia"/>
              </w:rPr>
            </w:pPr>
            <w:r w:rsidRPr="00454389">
              <w:rPr>
                <w:rFonts w:asciiTheme="minorEastAsia" w:hAnsiTheme="minorEastAsia" w:hint="eastAsia"/>
              </w:rPr>
              <w:t>7</w:t>
            </w:r>
          </w:p>
        </w:tc>
        <w:tc>
          <w:tcPr>
            <w:tcW w:w="1984"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馈线自动化覆盖率</w:t>
            </w:r>
          </w:p>
        </w:tc>
        <w:tc>
          <w:tcPr>
            <w:tcW w:w="5012" w:type="dxa"/>
          </w:tcPr>
          <w:p w:rsidR="00444A58" w:rsidRPr="00454389" w:rsidRDefault="003055EB">
            <w:pPr>
              <w:rPr>
                <w:rFonts w:asciiTheme="minorEastAsia" w:hAnsiTheme="minorEastAsia" w:cs="仿宋"/>
                <w:sz w:val="28"/>
                <w:szCs w:val="28"/>
              </w:rPr>
            </w:pPr>
            <w:r w:rsidRPr="00454389">
              <w:rPr>
                <w:rFonts w:asciiTheme="minorEastAsia" w:hAnsiTheme="minorEastAsia" w:cs="仿宋" w:hint="eastAsia"/>
                <w:sz w:val="28"/>
                <w:szCs w:val="28"/>
              </w:rPr>
              <w:t>馈线自动化配置线路/大馈线总线路数</w:t>
            </w:r>
          </w:p>
        </w:tc>
      </w:tr>
    </w:tbl>
    <w:p w:rsidR="00444A58" w:rsidRPr="00454389" w:rsidRDefault="003055EB">
      <w:pPr>
        <w:pStyle w:val="5"/>
        <w:rPr>
          <w:rFonts w:asciiTheme="minorEastAsia" w:hAnsiTheme="minorEastAsia"/>
        </w:rPr>
      </w:pPr>
      <w:r w:rsidRPr="00454389">
        <w:rPr>
          <w:rFonts w:asciiTheme="minorEastAsia" w:hAnsiTheme="minorEastAsia" w:hint="eastAsia"/>
        </w:rPr>
        <w:t>1.3.2版本问题</w:t>
      </w:r>
    </w:p>
    <w:p w:rsidR="00444A58" w:rsidRPr="00454389" w:rsidRDefault="003055EB">
      <w:pPr>
        <w:pStyle w:val="6"/>
        <w:rPr>
          <w:rFonts w:asciiTheme="minorEastAsia" w:eastAsiaTheme="minorEastAsia" w:hAnsiTheme="minorEastAsia"/>
        </w:rPr>
      </w:pPr>
      <w:r w:rsidRPr="00454389">
        <w:rPr>
          <w:rFonts w:asciiTheme="minorEastAsia" w:eastAsiaTheme="minorEastAsia" w:hAnsiTheme="minorEastAsia" w:hint="eastAsia"/>
        </w:rPr>
        <w:t>1.宁夏和江西生成e文件的区别</w:t>
      </w:r>
    </w:p>
    <w:p w:rsidR="00444A58" w:rsidRPr="00454389" w:rsidRDefault="003055EB">
      <w:pPr>
        <w:rPr>
          <w:rFonts w:asciiTheme="minorEastAsia" w:hAnsiTheme="minorEastAsia"/>
          <w:szCs w:val="21"/>
        </w:rPr>
      </w:pPr>
      <w:r w:rsidRPr="00454389">
        <w:rPr>
          <w:rFonts w:asciiTheme="minorEastAsia" w:hAnsiTheme="minorEastAsia" w:hint="eastAsia"/>
        </w:rPr>
        <w:t>宁夏e文件所需数据：</w:t>
      </w:r>
      <w:r w:rsidRPr="00454389">
        <w:rPr>
          <w:rFonts w:asciiTheme="minorEastAsia" w:hAnsiTheme="minorEastAsia" w:hint="eastAsia"/>
          <w:szCs w:val="21"/>
        </w:rPr>
        <w:t>每日终端在线率和馈线自动化率。</w:t>
      </w:r>
    </w:p>
    <w:p w:rsidR="00444A58" w:rsidRPr="00454389" w:rsidRDefault="003055EB">
      <w:pPr>
        <w:rPr>
          <w:rFonts w:asciiTheme="minorEastAsia" w:hAnsiTheme="minorEastAsia"/>
          <w:szCs w:val="21"/>
        </w:rPr>
      </w:pPr>
      <w:r w:rsidRPr="00454389">
        <w:rPr>
          <w:rFonts w:asciiTheme="minorEastAsia" w:hAnsiTheme="minorEastAsia" w:hint="eastAsia"/>
          <w:szCs w:val="21"/>
        </w:rPr>
        <w:t>目前江西版本是通用版本，可以通过配置文件控制具体数据。宁夏的推送e文件可以合成一个接口。</w:t>
      </w:r>
    </w:p>
    <w:p w:rsidR="00444A58" w:rsidRPr="00454389" w:rsidRDefault="003055EB">
      <w:pPr>
        <w:pStyle w:val="6"/>
        <w:rPr>
          <w:rFonts w:asciiTheme="minorEastAsia" w:eastAsiaTheme="minorEastAsia" w:hAnsiTheme="minorEastAsia"/>
        </w:rPr>
      </w:pPr>
      <w:r w:rsidRPr="00454389">
        <w:rPr>
          <w:rFonts w:asciiTheme="minorEastAsia" w:eastAsiaTheme="minorEastAsia" w:hAnsiTheme="minorEastAsia" w:hint="eastAsia"/>
        </w:rPr>
        <w:t>2．宁夏馈线自动化覆盖率</w:t>
      </w:r>
    </w:p>
    <w:p w:rsidR="00444A58" w:rsidRPr="00454389" w:rsidRDefault="003055EB">
      <w:pPr>
        <w:rPr>
          <w:rFonts w:asciiTheme="minorEastAsia" w:hAnsiTheme="minorEastAsia"/>
        </w:rPr>
      </w:pPr>
      <w:r w:rsidRPr="00454389">
        <w:rPr>
          <w:rFonts w:asciiTheme="minorEastAsia" w:hAnsiTheme="minorEastAsia" w:hint="eastAsia"/>
        </w:rPr>
        <w:t>宁夏馈线自动化覆盖率算法是独有的，可以通过配置文件配置具体算法和页面。</w:t>
      </w:r>
    </w:p>
    <w:p w:rsidR="00444A58" w:rsidRPr="00454389" w:rsidRDefault="003055EB">
      <w:pPr>
        <w:pStyle w:val="4"/>
        <w:rPr>
          <w:rFonts w:asciiTheme="minorEastAsia" w:eastAsiaTheme="minorEastAsia" w:hAnsiTheme="minorEastAsia" w:cs="仿宋"/>
        </w:rPr>
      </w:pPr>
      <w:r w:rsidRPr="00454389">
        <w:rPr>
          <w:rFonts w:asciiTheme="minorEastAsia" w:eastAsiaTheme="minorEastAsia" w:hAnsiTheme="minorEastAsia" w:hint="eastAsia"/>
        </w:rPr>
        <w:t>1.4设计思路</w:t>
      </w:r>
    </w:p>
    <w:p w:rsidR="00444A58" w:rsidRPr="00454389" w:rsidRDefault="003055EB">
      <w:pPr>
        <w:rPr>
          <w:rFonts w:asciiTheme="minorEastAsia" w:hAnsiTheme="minorEastAsia"/>
        </w:rPr>
      </w:pPr>
      <w:r w:rsidRPr="00454389">
        <w:rPr>
          <w:rFonts w:asciiTheme="minorEastAsia" w:hAnsiTheme="minorEastAsia" w:hint="eastAsia"/>
        </w:rPr>
        <w:t>通过</w:t>
      </w:r>
      <w:r w:rsidRPr="00454389">
        <w:rPr>
          <w:rFonts w:asciiTheme="minorEastAsia" w:hAnsiTheme="minorEastAsia" w:hint="eastAsia"/>
          <w:b/>
          <w:bCs/>
        </w:rPr>
        <w:t>配置文件，控制需要推送的数据</w:t>
      </w:r>
      <w:r w:rsidRPr="00454389">
        <w:rPr>
          <w:rFonts w:asciiTheme="minorEastAsia" w:hAnsiTheme="minorEastAsia" w:hint="eastAsia"/>
        </w:rPr>
        <w:t>：</w:t>
      </w:r>
      <w:r w:rsidRPr="00454389">
        <w:rPr>
          <w:rFonts w:asciiTheme="minorEastAsia" w:hAnsiTheme="minorEastAsia" w:cs="仿宋" w:hint="eastAsia"/>
          <w:szCs w:val="21"/>
        </w:rPr>
        <w:t>数据包括</w:t>
      </w:r>
      <w:r w:rsidRPr="00454389">
        <w:rPr>
          <w:rFonts w:asciiTheme="minorEastAsia" w:hAnsiTheme="minorEastAsia" w:hint="eastAsia"/>
          <w:szCs w:val="21"/>
        </w:rPr>
        <w:t>终端在线率（国网）、遥控成功率（国网）、遥信正确率（国网）、馈线自动化成功率（国网）、故障自动判断处理率（扩展）、配电自动化线路覆盖率（扩展）、馈线自动化覆盖率（扩展）等指标。</w:t>
      </w:r>
    </w:p>
    <w:p w:rsidR="00444A58" w:rsidRPr="00454389" w:rsidRDefault="003055EB">
      <w:pPr>
        <w:pStyle w:val="5"/>
        <w:rPr>
          <w:rFonts w:asciiTheme="minorEastAsia" w:hAnsiTheme="minorEastAsia"/>
        </w:rPr>
      </w:pPr>
      <w:r w:rsidRPr="00454389">
        <w:rPr>
          <w:rFonts w:asciiTheme="minorEastAsia" w:hAnsiTheme="minorEastAsia" w:hint="eastAsia"/>
        </w:rPr>
        <w:lastRenderedPageBreak/>
        <w:t>1.4.1配置文件</w:t>
      </w:r>
    </w:p>
    <w:p w:rsidR="00444A58" w:rsidRPr="00454389" w:rsidRDefault="003055EB">
      <w:pPr>
        <w:rPr>
          <w:rFonts w:asciiTheme="minorEastAsia" w:hAnsiTheme="minorEastAsia"/>
        </w:rPr>
      </w:pPr>
      <w:r w:rsidRPr="00454389">
        <w:rPr>
          <w:rFonts w:asciiTheme="minorEastAsia" w:hAnsiTheme="minorEastAsia" w:hint="eastAsia"/>
        </w:rPr>
        <w:t>配置文件：osp/conf/params.</w:t>
      </w:r>
      <w:r w:rsidRPr="00454389">
        <w:rPr>
          <w:rFonts w:asciiTheme="minorEastAsia" w:hAnsiTheme="minorEastAsia"/>
        </w:rPr>
        <w:t>properties(</w:t>
      </w:r>
      <w:r w:rsidRPr="00454389">
        <w:rPr>
          <w:rFonts w:asciiTheme="minorEastAsia" w:hAnsiTheme="minorEastAsia" w:hint="eastAsia"/>
        </w:rPr>
        <w:t>相关配置参考下图</w:t>
      </w:r>
      <w:r w:rsidRPr="00454389">
        <w:rPr>
          <w:rFonts w:asciiTheme="minorEastAsia" w:hAnsiTheme="minorEastAsia"/>
        </w:rPr>
        <w:t>)</w:t>
      </w:r>
    </w:p>
    <w:p w:rsidR="00444A58" w:rsidRPr="00454389" w:rsidRDefault="00444A58">
      <w:pPr>
        <w:rPr>
          <w:rFonts w:asciiTheme="minorEastAsia" w:hAnsiTheme="minorEastAsia"/>
        </w:rPr>
      </w:pPr>
    </w:p>
    <w:p w:rsidR="00444A58" w:rsidRPr="00454389" w:rsidRDefault="003055EB">
      <w:pPr>
        <w:jc w:val="center"/>
        <w:rPr>
          <w:rFonts w:asciiTheme="minorEastAsia" w:hAnsiTheme="minorEastAsia"/>
        </w:rPr>
      </w:pPr>
      <w:r w:rsidRPr="00454389">
        <w:rPr>
          <w:rFonts w:asciiTheme="minorEastAsia" w:hAnsiTheme="minorEastAsia"/>
          <w:noProof/>
        </w:rPr>
        <w:drawing>
          <wp:inline distT="0" distB="0" distL="0" distR="0">
            <wp:extent cx="3114675" cy="21717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114675" cy="2171700"/>
                    </a:xfrm>
                    <a:prstGeom prst="rect">
                      <a:avLst/>
                    </a:prstGeom>
                    <a:noFill/>
                    <a:ln>
                      <a:noFill/>
                    </a:ln>
                  </pic:spPr>
                </pic:pic>
              </a:graphicData>
            </a:graphic>
          </wp:inline>
        </w:drawing>
      </w:r>
    </w:p>
    <w:p w:rsidR="00444A58" w:rsidRPr="00454389" w:rsidRDefault="00444A58">
      <w:pPr>
        <w:rPr>
          <w:rFonts w:asciiTheme="minorEastAsia" w:hAnsiTheme="minorEastAsia"/>
        </w:rPr>
      </w:pPr>
    </w:p>
    <w:p w:rsidR="00444A58" w:rsidRPr="00454389" w:rsidRDefault="003055EB">
      <w:pPr>
        <w:rPr>
          <w:rFonts w:asciiTheme="minorEastAsia" w:hAnsiTheme="minorEastAsia" w:cs="仿宋"/>
          <w:color w:val="000000" w:themeColor="text1"/>
          <w:szCs w:val="21"/>
        </w:rPr>
      </w:pPr>
      <w:r w:rsidRPr="00454389">
        <w:rPr>
          <w:rFonts w:asciiTheme="minorEastAsia" w:hAnsiTheme="minorEastAsia" w:cs="仿宋" w:hint="eastAsia"/>
          <w:color w:val="000000" w:themeColor="text1"/>
          <w:szCs w:val="21"/>
        </w:rPr>
        <w:t>文件路径配置，zbfx-efilepath=xxxx。</w:t>
      </w:r>
    </w:p>
    <w:p w:rsidR="00444A58" w:rsidRPr="00454389" w:rsidRDefault="00444A58">
      <w:pPr>
        <w:rPr>
          <w:rFonts w:asciiTheme="minorEastAsia" w:hAnsiTheme="minorEastAsia" w:cs="仿宋"/>
          <w:color w:val="000000" w:themeColor="text1"/>
          <w:szCs w:val="21"/>
        </w:rPr>
      </w:pPr>
    </w:p>
    <w:p w:rsidR="00454389" w:rsidRPr="00454389" w:rsidRDefault="00454389" w:rsidP="00454389">
      <w:pPr>
        <w:rPr>
          <w:rFonts w:asciiTheme="minorEastAsia" w:hAnsiTheme="minorEastAsia"/>
        </w:rPr>
      </w:pPr>
      <w:r w:rsidRPr="00454389">
        <w:rPr>
          <w:rFonts w:asciiTheme="minorEastAsia" w:hAnsiTheme="minorEastAsia" w:hint="eastAsia"/>
        </w:rPr>
        <w:t>将F</w:t>
      </w:r>
      <w:r w:rsidRPr="00454389">
        <w:rPr>
          <w:rFonts w:asciiTheme="minorEastAsia" w:hAnsiTheme="minorEastAsia"/>
        </w:rPr>
        <w:t>A</w:t>
      </w:r>
      <w:r w:rsidRPr="00454389">
        <w:rPr>
          <w:rFonts w:asciiTheme="minorEastAsia" w:hAnsiTheme="minorEastAsia" w:hint="eastAsia"/>
        </w:rPr>
        <w:t>覆盖率名称改为F</w:t>
      </w:r>
      <w:r w:rsidRPr="00454389">
        <w:rPr>
          <w:rFonts w:asciiTheme="minorEastAsia" w:hAnsiTheme="minorEastAsia"/>
        </w:rPr>
        <w:t>A</w:t>
      </w:r>
      <w:r w:rsidRPr="00454389">
        <w:rPr>
          <w:rFonts w:asciiTheme="minorEastAsia" w:hAnsiTheme="minorEastAsia" w:hint="eastAsia"/>
        </w:rPr>
        <w:t>投运率，F</w:t>
      </w:r>
      <w:r w:rsidRPr="00454389">
        <w:rPr>
          <w:rFonts w:asciiTheme="minorEastAsia" w:hAnsiTheme="minorEastAsia"/>
        </w:rPr>
        <w:t>A</w:t>
      </w:r>
      <w:r w:rsidRPr="00454389">
        <w:rPr>
          <w:rFonts w:asciiTheme="minorEastAsia" w:hAnsiTheme="minorEastAsia" w:hint="eastAsia"/>
        </w:rPr>
        <w:t>投运率二级菜单断路器配置数改为配网馈线投运数量，断路器数改为配网馈线总数量。</w:t>
      </w:r>
    </w:p>
    <w:p w:rsidR="00454389" w:rsidRPr="00454389" w:rsidRDefault="00454389" w:rsidP="00454389">
      <w:pPr>
        <w:rPr>
          <w:rFonts w:asciiTheme="minorEastAsia" w:hAnsiTheme="minorEastAsia"/>
        </w:rPr>
      </w:pPr>
      <w:r w:rsidRPr="00454389">
        <w:rPr>
          <w:rFonts w:asciiTheme="minorEastAsia" w:hAnsiTheme="minorEastAsia" w:hint="eastAsia"/>
        </w:rPr>
        <w:t>新增配置：</w:t>
      </w:r>
    </w:p>
    <w:p w:rsidR="00454389" w:rsidRPr="00454389" w:rsidRDefault="00454389" w:rsidP="00454389">
      <w:pPr>
        <w:rPr>
          <w:rFonts w:asciiTheme="minorEastAsia" w:hAnsiTheme="minorEastAsia"/>
        </w:rPr>
      </w:pPr>
      <w:r w:rsidRPr="00454389">
        <w:rPr>
          <w:rFonts w:asciiTheme="minorEastAsia" w:hAnsiTheme="minorEastAsia" w:hint="eastAsia"/>
        </w:rPr>
        <w:t>Params.properties里fafglsf=1，可以通过这个配置显示FA覆盖率还是FA投运率。</w:t>
      </w:r>
    </w:p>
    <w:p w:rsidR="00444A58" w:rsidRPr="00454389" w:rsidRDefault="00444A58">
      <w:pPr>
        <w:rPr>
          <w:rFonts w:asciiTheme="minorEastAsia" w:hAnsiTheme="minorEastAsia" w:cs="仿宋"/>
          <w:color w:val="000000" w:themeColor="text1"/>
          <w:szCs w:val="21"/>
        </w:rPr>
      </w:pPr>
    </w:p>
    <w:p w:rsidR="00444A58" w:rsidRPr="00454389" w:rsidRDefault="00444A58">
      <w:pPr>
        <w:rPr>
          <w:rFonts w:asciiTheme="minorEastAsia" w:hAnsiTheme="minorEastAsia"/>
        </w:rPr>
      </w:pPr>
    </w:p>
    <w:sectPr w:rsidR="00444A58" w:rsidRPr="00454389" w:rsidSect="0065230B">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su biaolong" w:date="2019-11-04T11:05:00Z" w:initials="sb">
    <w:p w:rsidR="00435151" w:rsidRDefault="00435151">
      <w:pPr>
        <w:pStyle w:val="a4"/>
      </w:pPr>
      <w:r>
        <w:rPr>
          <w:rStyle w:val="ad"/>
        </w:rPr>
        <w:annotationRef/>
      </w:r>
      <w:r>
        <w:rPr>
          <w:rFonts w:hint="eastAsia"/>
        </w:rPr>
        <w:t>国网考核版本</w:t>
      </w:r>
    </w:p>
  </w:comment>
  <w:comment w:id="11" w:author="su biaolong" w:date="2019-11-04T11:07:00Z" w:initials="sb">
    <w:p w:rsidR="00435151" w:rsidRDefault="00435151">
      <w:pPr>
        <w:pStyle w:val="a4"/>
      </w:pPr>
      <w:r>
        <w:rPr>
          <w:rStyle w:val="ad"/>
        </w:rPr>
        <w:annotationRef/>
      </w:r>
      <w:r>
        <w:rPr>
          <w:rFonts w:hint="eastAsia"/>
        </w:rPr>
        <w:t>补充北京版本的内容</w:t>
      </w:r>
    </w:p>
  </w:comment>
  <w:comment w:id="13" w:author="su biaolong" w:date="2019-11-04T11:12:00Z" w:initials="sb">
    <w:p w:rsidR="00435151" w:rsidRDefault="00435151">
      <w:pPr>
        <w:pStyle w:val="a4"/>
      </w:pPr>
      <w:r>
        <w:rPr>
          <w:rStyle w:val="ad"/>
        </w:rPr>
        <w:annotationRef/>
      </w:r>
      <w:r>
        <w:rPr>
          <w:rFonts w:hint="eastAsia"/>
        </w:rPr>
        <w:t>有疑问，请核实</w:t>
      </w:r>
    </w:p>
  </w:comment>
  <w:comment w:id="16" w:author="su biaolong" w:date="2019-11-04T11:15:00Z" w:initials="sb">
    <w:p w:rsidR="0080450C" w:rsidRDefault="0080450C">
      <w:pPr>
        <w:pStyle w:val="a4"/>
      </w:pPr>
      <w:r>
        <w:rPr>
          <w:rStyle w:val="ad"/>
        </w:rPr>
        <w:annotationRef/>
      </w:r>
      <w:r>
        <w:rPr>
          <w:rFonts w:hint="eastAsia"/>
        </w:rPr>
        <w:t>补充具体方法</w:t>
      </w:r>
    </w:p>
  </w:comment>
  <w:comment w:id="18" w:author="su biaolong" w:date="2019-11-04T11:19:00Z" w:initials="sb">
    <w:p w:rsidR="0017074F" w:rsidRDefault="0017074F">
      <w:pPr>
        <w:pStyle w:val="a4"/>
      </w:pPr>
      <w:r>
        <w:rPr>
          <w:rStyle w:val="ad"/>
        </w:rPr>
        <w:annotationRef/>
      </w:r>
      <w:r>
        <w:rPr>
          <w:rFonts w:hint="eastAsia"/>
        </w:rPr>
        <w:t>调整成条件条目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AA03F0" w15:done="0"/>
  <w15:commentEx w15:paraId="722D05FF" w15:done="0"/>
  <w15:commentEx w15:paraId="50B37026" w15:done="0"/>
  <w15:commentEx w15:paraId="0F5E8EC7" w15:done="0"/>
  <w15:commentEx w15:paraId="09A894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AA03F0" w16cid:durableId="216A8483"/>
  <w16cid:commentId w16cid:paraId="722D05FF" w16cid:durableId="216A8500"/>
  <w16cid:commentId w16cid:paraId="50B37026" w16cid:durableId="216A862C"/>
  <w16cid:commentId w16cid:paraId="0F5E8EC7" w16cid:durableId="216A86C7"/>
  <w16cid:commentId w16cid:paraId="09A89413" w16cid:durableId="216A87AD"/>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3E8E" w:rsidRDefault="009E3E8E" w:rsidP="00454389">
      <w:r>
        <w:separator/>
      </w:r>
    </w:p>
  </w:endnote>
  <w:endnote w:type="continuationSeparator" w:id="1">
    <w:p w:rsidR="009E3E8E" w:rsidRDefault="009E3E8E" w:rsidP="0045438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3E8E" w:rsidRDefault="009E3E8E" w:rsidP="00454389">
      <w:r>
        <w:separator/>
      </w:r>
    </w:p>
  </w:footnote>
  <w:footnote w:type="continuationSeparator" w:id="1">
    <w:p w:rsidR="009E3E8E" w:rsidRDefault="009E3E8E" w:rsidP="0045438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92E45"/>
    <w:multiLevelType w:val="multilevel"/>
    <w:tmpl w:val="01792E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017A5ECB"/>
    <w:multiLevelType w:val="multilevel"/>
    <w:tmpl w:val="017A5ECB"/>
    <w:lvl w:ilvl="0">
      <w:start w:val="2"/>
      <w:numFmt w:val="decimal"/>
      <w:lvlText w:val="%1.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01D2113D"/>
    <w:multiLevelType w:val="multilevel"/>
    <w:tmpl w:val="01D2113D"/>
    <w:lvl w:ilvl="0">
      <w:start w:val="1"/>
      <w:numFmt w:val="decimal"/>
      <w:lvlText w:val="2.2.%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1F53E6D"/>
    <w:multiLevelType w:val="multilevel"/>
    <w:tmpl w:val="01F53E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4A601F4"/>
    <w:multiLevelType w:val="multilevel"/>
    <w:tmpl w:val="04A601F4"/>
    <w:lvl w:ilvl="0">
      <w:start w:val="1"/>
      <w:numFmt w:val="decimal"/>
      <w:lvlText w:val="2.1.%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decimal"/>
      <w:lvlText w:val="2.1.%5"/>
      <w:lvlJc w:val="left"/>
      <w:pPr>
        <w:ind w:left="2100" w:hanging="420"/>
      </w:pPr>
      <w:rPr>
        <w:rFonts w:hint="eastAsia"/>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9E7FC0B"/>
    <w:multiLevelType w:val="singleLevel"/>
    <w:tmpl w:val="09E7FC0B"/>
    <w:lvl w:ilvl="0">
      <w:start w:val="1"/>
      <w:numFmt w:val="decimal"/>
      <w:lvlText w:val="%1."/>
      <w:lvlJc w:val="left"/>
      <w:pPr>
        <w:ind w:left="425" w:hanging="425"/>
      </w:pPr>
      <w:rPr>
        <w:rFonts w:hint="default"/>
      </w:rPr>
    </w:lvl>
  </w:abstractNum>
  <w:abstractNum w:abstractNumId="6">
    <w:nsid w:val="1DF9132E"/>
    <w:multiLevelType w:val="multilevel"/>
    <w:tmpl w:val="1DF9132E"/>
    <w:lvl w:ilvl="0">
      <w:start w:val="1"/>
      <w:numFmt w:val="decimal"/>
      <w:lvlText w:val="2.3.%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26D05F2D"/>
    <w:multiLevelType w:val="singleLevel"/>
    <w:tmpl w:val="26D05F2D"/>
    <w:lvl w:ilvl="0">
      <w:start w:val="1"/>
      <w:numFmt w:val="decimal"/>
      <w:lvlText w:val="%1."/>
      <w:lvlJc w:val="left"/>
      <w:pPr>
        <w:tabs>
          <w:tab w:val="left" w:pos="312"/>
        </w:tabs>
        <w:ind w:left="315" w:firstLine="0"/>
      </w:pPr>
    </w:lvl>
  </w:abstractNum>
  <w:abstractNum w:abstractNumId="8">
    <w:nsid w:val="31682064"/>
    <w:multiLevelType w:val="multilevel"/>
    <w:tmpl w:val="31682064"/>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333B2DCC"/>
    <w:multiLevelType w:val="multilevel"/>
    <w:tmpl w:val="333B2DCC"/>
    <w:lvl w:ilvl="0">
      <w:start w:val="1"/>
      <w:numFmt w:val="decimal"/>
      <w:lvlText w:val="2.4.%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4E78340"/>
    <w:multiLevelType w:val="singleLevel"/>
    <w:tmpl w:val="44E78340"/>
    <w:lvl w:ilvl="0">
      <w:start w:val="1"/>
      <w:numFmt w:val="bullet"/>
      <w:lvlText w:val=""/>
      <w:lvlJc w:val="left"/>
      <w:pPr>
        <w:ind w:left="420" w:hanging="420"/>
      </w:pPr>
      <w:rPr>
        <w:rFonts w:ascii="Wingdings" w:hAnsi="Wingdings" w:hint="default"/>
      </w:rPr>
    </w:lvl>
  </w:abstractNum>
  <w:abstractNum w:abstractNumId="11">
    <w:nsid w:val="6C331E48"/>
    <w:multiLevelType w:val="multilevel"/>
    <w:tmpl w:val="6C331E4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nsid w:val="71075CDE"/>
    <w:multiLevelType w:val="multilevel"/>
    <w:tmpl w:val="71075CDE"/>
    <w:lvl w:ilvl="0">
      <w:start w:val="1"/>
      <w:numFmt w:val="decimal"/>
      <w:lvlText w:val="2.5.%1"/>
      <w:lvlJc w:val="left"/>
      <w:pPr>
        <w:ind w:left="21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769333B2"/>
    <w:multiLevelType w:val="multilevel"/>
    <w:tmpl w:val="769333B2"/>
    <w:lvl w:ilvl="0">
      <w:start w:val="2"/>
      <w:numFmt w:val="decimal"/>
      <w:lvlText w:val="%1.2"/>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4"/>
  </w:num>
  <w:num w:numId="3">
    <w:abstractNumId w:val="13"/>
  </w:num>
  <w:num w:numId="4">
    <w:abstractNumId w:val="2"/>
  </w:num>
  <w:num w:numId="5">
    <w:abstractNumId w:val="6"/>
  </w:num>
  <w:num w:numId="6">
    <w:abstractNumId w:val="9"/>
  </w:num>
  <w:num w:numId="7">
    <w:abstractNumId w:val="12"/>
  </w:num>
  <w:num w:numId="8">
    <w:abstractNumId w:val="3"/>
  </w:num>
  <w:num w:numId="9">
    <w:abstractNumId w:val="8"/>
  </w:num>
  <w:num w:numId="10">
    <w:abstractNumId w:val="7"/>
  </w:num>
  <w:num w:numId="11">
    <w:abstractNumId w:val="10"/>
  </w:num>
  <w:num w:numId="12">
    <w:abstractNumId w:val="0"/>
  </w:num>
  <w:num w:numId="13">
    <w:abstractNumId w:val="11"/>
  </w:num>
  <w:num w:numId="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 biaolong">
    <w15:presenceInfo w15:providerId="Windows Live" w15:userId="3c55224320f9085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bordersDoNotSurroundHeader/>
  <w:bordersDoNotSurroundFooter/>
  <w:trackRevisions/>
  <w:defaultTabStop w:val="420"/>
  <w:drawingGridVerticalSpacing w:val="156"/>
  <w:noPunctuationKerning/>
  <w:characterSpacingControl w:val="compressPunctuation"/>
  <w:hdrShapeDefaults>
    <o:shapedefaults v:ext="edit" spidmax="5122"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065ED"/>
    <w:rsid w:val="00011206"/>
    <w:rsid w:val="00014C0B"/>
    <w:rsid w:val="00033CD1"/>
    <w:rsid w:val="00042B6F"/>
    <w:rsid w:val="00054A10"/>
    <w:rsid w:val="000662E0"/>
    <w:rsid w:val="00067C52"/>
    <w:rsid w:val="00090D9B"/>
    <w:rsid w:val="000B4A63"/>
    <w:rsid w:val="000B5E20"/>
    <w:rsid w:val="000D25FE"/>
    <w:rsid w:val="000D5B07"/>
    <w:rsid w:val="000D7C95"/>
    <w:rsid w:val="000E0176"/>
    <w:rsid w:val="000E11A5"/>
    <w:rsid w:val="000E3211"/>
    <w:rsid w:val="0011416B"/>
    <w:rsid w:val="0012297C"/>
    <w:rsid w:val="00131D2A"/>
    <w:rsid w:val="0013371D"/>
    <w:rsid w:val="00136D08"/>
    <w:rsid w:val="00156C93"/>
    <w:rsid w:val="001626A1"/>
    <w:rsid w:val="00166E5D"/>
    <w:rsid w:val="0016796A"/>
    <w:rsid w:val="0017074F"/>
    <w:rsid w:val="00172A27"/>
    <w:rsid w:val="00177F4F"/>
    <w:rsid w:val="00187012"/>
    <w:rsid w:val="00195C5B"/>
    <w:rsid w:val="00205CD8"/>
    <w:rsid w:val="0021517B"/>
    <w:rsid w:val="00227594"/>
    <w:rsid w:val="00227C8F"/>
    <w:rsid w:val="0024054A"/>
    <w:rsid w:val="00241EC9"/>
    <w:rsid w:val="00277764"/>
    <w:rsid w:val="00294387"/>
    <w:rsid w:val="00297940"/>
    <w:rsid w:val="00297D1A"/>
    <w:rsid w:val="002A340B"/>
    <w:rsid w:val="002D2BEB"/>
    <w:rsid w:val="002F2DED"/>
    <w:rsid w:val="003013C5"/>
    <w:rsid w:val="003055EB"/>
    <w:rsid w:val="00321D82"/>
    <w:rsid w:val="00365677"/>
    <w:rsid w:val="00371537"/>
    <w:rsid w:val="003756B7"/>
    <w:rsid w:val="00395B34"/>
    <w:rsid w:val="003B0CA6"/>
    <w:rsid w:val="003D4647"/>
    <w:rsid w:val="003D76C1"/>
    <w:rsid w:val="003E7DCD"/>
    <w:rsid w:val="00401005"/>
    <w:rsid w:val="004023C4"/>
    <w:rsid w:val="00414E5A"/>
    <w:rsid w:val="00416350"/>
    <w:rsid w:val="00423178"/>
    <w:rsid w:val="00425DA8"/>
    <w:rsid w:val="00435151"/>
    <w:rsid w:val="00436E6E"/>
    <w:rsid w:val="00441980"/>
    <w:rsid w:val="00443518"/>
    <w:rsid w:val="00444A58"/>
    <w:rsid w:val="00454389"/>
    <w:rsid w:val="004637A7"/>
    <w:rsid w:val="00465DD5"/>
    <w:rsid w:val="00477D4D"/>
    <w:rsid w:val="00480364"/>
    <w:rsid w:val="00480838"/>
    <w:rsid w:val="00482B48"/>
    <w:rsid w:val="00483D79"/>
    <w:rsid w:val="004925B9"/>
    <w:rsid w:val="004A3FC1"/>
    <w:rsid w:val="004B607E"/>
    <w:rsid w:val="004C25F1"/>
    <w:rsid w:val="004E666E"/>
    <w:rsid w:val="004F1954"/>
    <w:rsid w:val="005056C7"/>
    <w:rsid w:val="00516ADD"/>
    <w:rsid w:val="00521790"/>
    <w:rsid w:val="00543A54"/>
    <w:rsid w:val="00550F52"/>
    <w:rsid w:val="00562A6E"/>
    <w:rsid w:val="005670B7"/>
    <w:rsid w:val="00574F96"/>
    <w:rsid w:val="0057759A"/>
    <w:rsid w:val="005841BD"/>
    <w:rsid w:val="005948EB"/>
    <w:rsid w:val="0059692D"/>
    <w:rsid w:val="00596A1E"/>
    <w:rsid w:val="005A4A34"/>
    <w:rsid w:val="005C1350"/>
    <w:rsid w:val="005E5C5A"/>
    <w:rsid w:val="006050DD"/>
    <w:rsid w:val="006172C2"/>
    <w:rsid w:val="00626238"/>
    <w:rsid w:val="0064030B"/>
    <w:rsid w:val="0065230B"/>
    <w:rsid w:val="00667186"/>
    <w:rsid w:val="00684027"/>
    <w:rsid w:val="00687FEB"/>
    <w:rsid w:val="006A579C"/>
    <w:rsid w:val="006A5EA8"/>
    <w:rsid w:val="006A7C7B"/>
    <w:rsid w:val="006B202A"/>
    <w:rsid w:val="006B79B8"/>
    <w:rsid w:val="006E4219"/>
    <w:rsid w:val="006E7CF4"/>
    <w:rsid w:val="00701656"/>
    <w:rsid w:val="0070266F"/>
    <w:rsid w:val="007115B0"/>
    <w:rsid w:val="007159E8"/>
    <w:rsid w:val="00723ACB"/>
    <w:rsid w:val="00725936"/>
    <w:rsid w:val="00736C76"/>
    <w:rsid w:val="00737F3E"/>
    <w:rsid w:val="00744675"/>
    <w:rsid w:val="007673B1"/>
    <w:rsid w:val="007709AB"/>
    <w:rsid w:val="007719FA"/>
    <w:rsid w:val="007759D5"/>
    <w:rsid w:val="007815AA"/>
    <w:rsid w:val="00794B97"/>
    <w:rsid w:val="007A0FA3"/>
    <w:rsid w:val="007A2717"/>
    <w:rsid w:val="007B0658"/>
    <w:rsid w:val="007D71FC"/>
    <w:rsid w:val="007F1DE2"/>
    <w:rsid w:val="007F6AAD"/>
    <w:rsid w:val="008035CE"/>
    <w:rsid w:val="0080450C"/>
    <w:rsid w:val="0081094A"/>
    <w:rsid w:val="00810E4F"/>
    <w:rsid w:val="00812F22"/>
    <w:rsid w:val="00816D8E"/>
    <w:rsid w:val="00817EEF"/>
    <w:rsid w:val="00852F9C"/>
    <w:rsid w:val="00853634"/>
    <w:rsid w:val="00870DBA"/>
    <w:rsid w:val="0087200E"/>
    <w:rsid w:val="008844B8"/>
    <w:rsid w:val="008E2D8A"/>
    <w:rsid w:val="008E7DB6"/>
    <w:rsid w:val="009126CE"/>
    <w:rsid w:val="0092322D"/>
    <w:rsid w:val="00944331"/>
    <w:rsid w:val="00950B77"/>
    <w:rsid w:val="00956B51"/>
    <w:rsid w:val="009602BC"/>
    <w:rsid w:val="00962207"/>
    <w:rsid w:val="00962DCA"/>
    <w:rsid w:val="009713E6"/>
    <w:rsid w:val="00983CE8"/>
    <w:rsid w:val="009905BF"/>
    <w:rsid w:val="009A7363"/>
    <w:rsid w:val="009B61B5"/>
    <w:rsid w:val="009B7546"/>
    <w:rsid w:val="009C4825"/>
    <w:rsid w:val="009E1DD3"/>
    <w:rsid w:val="009E3E8E"/>
    <w:rsid w:val="009F32E6"/>
    <w:rsid w:val="00A02DFA"/>
    <w:rsid w:val="00A257E8"/>
    <w:rsid w:val="00A27493"/>
    <w:rsid w:val="00A36913"/>
    <w:rsid w:val="00A37C96"/>
    <w:rsid w:val="00A6226E"/>
    <w:rsid w:val="00A7332B"/>
    <w:rsid w:val="00AA1D40"/>
    <w:rsid w:val="00AB5696"/>
    <w:rsid w:val="00AE156D"/>
    <w:rsid w:val="00AE68CD"/>
    <w:rsid w:val="00B22C8B"/>
    <w:rsid w:val="00B317E3"/>
    <w:rsid w:val="00B326A9"/>
    <w:rsid w:val="00B34FCA"/>
    <w:rsid w:val="00B364F9"/>
    <w:rsid w:val="00B3707D"/>
    <w:rsid w:val="00B41380"/>
    <w:rsid w:val="00B45EE4"/>
    <w:rsid w:val="00B5335C"/>
    <w:rsid w:val="00B935FD"/>
    <w:rsid w:val="00BA574A"/>
    <w:rsid w:val="00BF3A95"/>
    <w:rsid w:val="00C051D9"/>
    <w:rsid w:val="00C24F0C"/>
    <w:rsid w:val="00C27D7D"/>
    <w:rsid w:val="00C405E0"/>
    <w:rsid w:val="00C51A0B"/>
    <w:rsid w:val="00C94090"/>
    <w:rsid w:val="00CA6289"/>
    <w:rsid w:val="00CA7849"/>
    <w:rsid w:val="00CC1A5A"/>
    <w:rsid w:val="00CC6DCB"/>
    <w:rsid w:val="00CD370A"/>
    <w:rsid w:val="00CE1F6C"/>
    <w:rsid w:val="00CE2425"/>
    <w:rsid w:val="00CF4929"/>
    <w:rsid w:val="00D322E4"/>
    <w:rsid w:val="00D411A0"/>
    <w:rsid w:val="00D477C0"/>
    <w:rsid w:val="00D57241"/>
    <w:rsid w:val="00D61DAD"/>
    <w:rsid w:val="00D72111"/>
    <w:rsid w:val="00DA5190"/>
    <w:rsid w:val="00DE02F5"/>
    <w:rsid w:val="00DE6811"/>
    <w:rsid w:val="00DF1E1E"/>
    <w:rsid w:val="00DF7CEF"/>
    <w:rsid w:val="00E009AD"/>
    <w:rsid w:val="00E03F00"/>
    <w:rsid w:val="00E130EC"/>
    <w:rsid w:val="00E22582"/>
    <w:rsid w:val="00E27EF1"/>
    <w:rsid w:val="00E45E17"/>
    <w:rsid w:val="00E5014E"/>
    <w:rsid w:val="00E53BFA"/>
    <w:rsid w:val="00E54588"/>
    <w:rsid w:val="00E64AAB"/>
    <w:rsid w:val="00E675EC"/>
    <w:rsid w:val="00E718B7"/>
    <w:rsid w:val="00E7285A"/>
    <w:rsid w:val="00EC078F"/>
    <w:rsid w:val="00ED2D55"/>
    <w:rsid w:val="00EF1B8B"/>
    <w:rsid w:val="00EF538E"/>
    <w:rsid w:val="00F01941"/>
    <w:rsid w:val="00F10E76"/>
    <w:rsid w:val="00F2529E"/>
    <w:rsid w:val="00F26647"/>
    <w:rsid w:val="00F272FC"/>
    <w:rsid w:val="00F525F7"/>
    <w:rsid w:val="00F5452F"/>
    <w:rsid w:val="00F63A8A"/>
    <w:rsid w:val="00F655AA"/>
    <w:rsid w:val="00F656EB"/>
    <w:rsid w:val="00F66E76"/>
    <w:rsid w:val="00F74950"/>
    <w:rsid w:val="00F766EB"/>
    <w:rsid w:val="00F82E45"/>
    <w:rsid w:val="00F83488"/>
    <w:rsid w:val="00F83667"/>
    <w:rsid w:val="00FB39A9"/>
    <w:rsid w:val="00FB7B12"/>
    <w:rsid w:val="00FC4C43"/>
    <w:rsid w:val="00FC76FE"/>
    <w:rsid w:val="00FF3E04"/>
    <w:rsid w:val="02422EE1"/>
    <w:rsid w:val="028D5E54"/>
    <w:rsid w:val="02D87264"/>
    <w:rsid w:val="041C2F86"/>
    <w:rsid w:val="04A66E4F"/>
    <w:rsid w:val="087061C6"/>
    <w:rsid w:val="088330EB"/>
    <w:rsid w:val="08FF5FCD"/>
    <w:rsid w:val="0989251E"/>
    <w:rsid w:val="0A1834B0"/>
    <w:rsid w:val="0A332AA9"/>
    <w:rsid w:val="0EE83EBB"/>
    <w:rsid w:val="0F6B15BA"/>
    <w:rsid w:val="100E0E49"/>
    <w:rsid w:val="112D119A"/>
    <w:rsid w:val="11CC195D"/>
    <w:rsid w:val="139F70E7"/>
    <w:rsid w:val="13D76D97"/>
    <w:rsid w:val="14C009D9"/>
    <w:rsid w:val="16361777"/>
    <w:rsid w:val="164F393B"/>
    <w:rsid w:val="17F72B25"/>
    <w:rsid w:val="1C353A99"/>
    <w:rsid w:val="1D0346EC"/>
    <w:rsid w:val="1D924B05"/>
    <w:rsid w:val="1F087330"/>
    <w:rsid w:val="216221A6"/>
    <w:rsid w:val="22C84733"/>
    <w:rsid w:val="243F729E"/>
    <w:rsid w:val="26865F12"/>
    <w:rsid w:val="27B638F8"/>
    <w:rsid w:val="29653EFF"/>
    <w:rsid w:val="29C9308A"/>
    <w:rsid w:val="2B415A73"/>
    <w:rsid w:val="2CB54B00"/>
    <w:rsid w:val="2CE421CF"/>
    <w:rsid w:val="2CE93054"/>
    <w:rsid w:val="2EF7582A"/>
    <w:rsid w:val="2FF4475B"/>
    <w:rsid w:val="30E400E7"/>
    <w:rsid w:val="322C4EF9"/>
    <w:rsid w:val="33EB1F5A"/>
    <w:rsid w:val="3932381A"/>
    <w:rsid w:val="3A7333C4"/>
    <w:rsid w:val="3CF371AC"/>
    <w:rsid w:val="3DC15F94"/>
    <w:rsid w:val="3DC20D8F"/>
    <w:rsid w:val="406D19B3"/>
    <w:rsid w:val="42051FBA"/>
    <w:rsid w:val="420D1C61"/>
    <w:rsid w:val="42220CE8"/>
    <w:rsid w:val="426C267E"/>
    <w:rsid w:val="428239A5"/>
    <w:rsid w:val="43B95B5B"/>
    <w:rsid w:val="45E3400F"/>
    <w:rsid w:val="463D2605"/>
    <w:rsid w:val="485342BA"/>
    <w:rsid w:val="4B82065B"/>
    <w:rsid w:val="4BAF1C69"/>
    <w:rsid w:val="4DE0239D"/>
    <w:rsid w:val="4E8967CD"/>
    <w:rsid w:val="517D4629"/>
    <w:rsid w:val="51A46025"/>
    <w:rsid w:val="528638D1"/>
    <w:rsid w:val="52A01150"/>
    <w:rsid w:val="52F51AF4"/>
    <w:rsid w:val="53114BD8"/>
    <w:rsid w:val="53EB688B"/>
    <w:rsid w:val="586B5610"/>
    <w:rsid w:val="5A4F1E06"/>
    <w:rsid w:val="5B4D1CC6"/>
    <w:rsid w:val="5D85497F"/>
    <w:rsid w:val="5F841AA1"/>
    <w:rsid w:val="5FF81589"/>
    <w:rsid w:val="60772194"/>
    <w:rsid w:val="60F5435E"/>
    <w:rsid w:val="64CE27FF"/>
    <w:rsid w:val="65547D19"/>
    <w:rsid w:val="65842415"/>
    <w:rsid w:val="65AC5312"/>
    <w:rsid w:val="66457E5D"/>
    <w:rsid w:val="66E87F4D"/>
    <w:rsid w:val="67DC28D0"/>
    <w:rsid w:val="68B11F59"/>
    <w:rsid w:val="694D35BC"/>
    <w:rsid w:val="69CD28A6"/>
    <w:rsid w:val="6C754171"/>
    <w:rsid w:val="6D8A3AEC"/>
    <w:rsid w:val="6F6110E8"/>
    <w:rsid w:val="71D71A49"/>
    <w:rsid w:val="72AA0DDD"/>
    <w:rsid w:val="73061F95"/>
    <w:rsid w:val="738150E8"/>
    <w:rsid w:val="7494513B"/>
    <w:rsid w:val="74CB2431"/>
    <w:rsid w:val="756A7429"/>
    <w:rsid w:val="78BF4B32"/>
    <w:rsid w:val="7AD80693"/>
    <w:rsid w:val="7BCD27A0"/>
    <w:rsid w:val="7CD35582"/>
    <w:rsid w:val="7DF96BBD"/>
    <w:rsid w:val="7E1D31E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uiPriority="35" w:qFormat="1"/>
    <w:lsdException w:name="annotation reference" w:semiHidden="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semiHidden="0" w:qFormat="1"/>
    <w:lsdException w:name="annotation subject" w:semiHidden="0" w:qFormat="1"/>
    <w:lsdException w:name="Balloon Text" w:semiHidden="0"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230B"/>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65230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23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5230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230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5230B"/>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65230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sid w:val="0065230B"/>
    <w:rPr>
      <w:rFonts w:ascii="宋体" w:eastAsia="宋体"/>
      <w:sz w:val="18"/>
      <w:szCs w:val="18"/>
    </w:rPr>
  </w:style>
  <w:style w:type="paragraph" w:styleId="a4">
    <w:name w:val="annotation text"/>
    <w:basedOn w:val="a"/>
    <w:link w:val="Char0"/>
    <w:uiPriority w:val="99"/>
    <w:unhideWhenUsed/>
    <w:qFormat/>
    <w:rsid w:val="0065230B"/>
    <w:pPr>
      <w:jc w:val="left"/>
    </w:pPr>
  </w:style>
  <w:style w:type="paragraph" w:styleId="30">
    <w:name w:val="toc 3"/>
    <w:basedOn w:val="a"/>
    <w:next w:val="a"/>
    <w:uiPriority w:val="39"/>
    <w:unhideWhenUsed/>
    <w:qFormat/>
    <w:rsid w:val="0065230B"/>
    <w:pPr>
      <w:ind w:leftChars="400" w:left="840"/>
    </w:pPr>
  </w:style>
  <w:style w:type="paragraph" w:styleId="a5">
    <w:name w:val="Date"/>
    <w:basedOn w:val="a"/>
    <w:next w:val="a"/>
    <w:link w:val="Char1"/>
    <w:uiPriority w:val="99"/>
    <w:semiHidden/>
    <w:unhideWhenUsed/>
    <w:rsid w:val="0065230B"/>
    <w:pPr>
      <w:ind w:leftChars="2500" w:left="100"/>
    </w:pPr>
  </w:style>
  <w:style w:type="paragraph" w:styleId="a6">
    <w:name w:val="Balloon Text"/>
    <w:basedOn w:val="a"/>
    <w:link w:val="Char2"/>
    <w:uiPriority w:val="99"/>
    <w:unhideWhenUsed/>
    <w:qFormat/>
    <w:rsid w:val="0065230B"/>
    <w:rPr>
      <w:sz w:val="18"/>
      <w:szCs w:val="18"/>
    </w:rPr>
  </w:style>
  <w:style w:type="paragraph" w:styleId="a7">
    <w:name w:val="footer"/>
    <w:basedOn w:val="a"/>
    <w:link w:val="Char3"/>
    <w:uiPriority w:val="99"/>
    <w:unhideWhenUsed/>
    <w:qFormat/>
    <w:rsid w:val="0065230B"/>
    <w:pPr>
      <w:tabs>
        <w:tab w:val="center" w:pos="4153"/>
        <w:tab w:val="right" w:pos="8306"/>
      </w:tabs>
      <w:snapToGrid w:val="0"/>
      <w:jc w:val="left"/>
    </w:pPr>
    <w:rPr>
      <w:sz w:val="18"/>
      <w:szCs w:val="18"/>
    </w:rPr>
  </w:style>
  <w:style w:type="paragraph" w:styleId="a8">
    <w:name w:val="header"/>
    <w:basedOn w:val="a"/>
    <w:link w:val="Char4"/>
    <w:uiPriority w:val="99"/>
    <w:unhideWhenUsed/>
    <w:qFormat/>
    <w:rsid w:val="0065230B"/>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65230B"/>
  </w:style>
  <w:style w:type="paragraph" w:styleId="20">
    <w:name w:val="toc 2"/>
    <w:basedOn w:val="a"/>
    <w:next w:val="a"/>
    <w:uiPriority w:val="39"/>
    <w:unhideWhenUsed/>
    <w:qFormat/>
    <w:rsid w:val="0065230B"/>
    <w:pPr>
      <w:ind w:leftChars="200" w:left="420"/>
    </w:pPr>
  </w:style>
  <w:style w:type="paragraph" w:styleId="a9">
    <w:name w:val="Title"/>
    <w:basedOn w:val="a"/>
    <w:next w:val="a"/>
    <w:link w:val="Char5"/>
    <w:uiPriority w:val="10"/>
    <w:qFormat/>
    <w:rsid w:val="0065230B"/>
    <w:pPr>
      <w:spacing w:before="240" w:after="60"/>
      <w:jc w:val="center"/>
      <w:outlineLvl w:val="0"/>
    </w:pPr>
    <w:rPr>
      <w:rFonts w:asciiTheme="majorHAnsi" w:eastAsia="宋体" w:hAnsiTheme="majorHAnsi" w:cstheme="majorBidi"/>
      <w:b/>
      <w:bCs/>
      <w:sz w:val="32"/>
      <w:szCs w:val="32"/>
    </w:rPr>
  </w:style>
  <w:style w:type="paragraph" w:styleId="aa">
    <w:name w:val="annotation subject"/>
    <w:basedOn w:val="a4"/>
    <w:next w:val="a4"/>
    <w:link w:val="Char6"/>
    <w:uiPriority w:val="99"/>
    <w:unhideWhenUsed/>
    <w:qFormat/>
    <w:rsid w:val="0065230B"/>
    <w:rPr>
      <w:b/>
      <w:bCs/>
    </w:rPr>
  </w:style>
  <w:style w:type="table" w:styleId="ab">
    <w:name w:val="Table Grid"/>
    <w:basedOn w:val="a1"/>
    <w:uiPriority w:val="59"/>
    <w:qFormat/>
    <w:rsid w:val="0065230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c">
    <w:name w:val="Hyperlink"/>
    <w:basedOn w:val="a0"/>
    <w:uiPriority w:val="99"/>
    <w:unhideWhenUsed/>
    <w:qFormat/>
    <w:rsid w:val="0065230B"/>
    <w:rPr>
      <w:color w:val="0000FF" w:themeColor="hyperlink"/>
      <w:u w:val="single"/>
    </w:rPr>
  </w:style>
  <w:style w:type="character" w:styleId="ad">
    <w:name w:val="annotation reference"/>
    <w:basedOn w:val="a0"/>
    <w:uiPriority w:val="99"/>
    <w:unhideWhenUsed/>
    <w:qFormat/>
    <w:rsid w:val="0065230B"/>
    <w:rPr>
      <w:sz w:val="21"/>
      <w:szCs w:val="21"/>
    </w:rPr>
  </w:style>
  <w:style w:type="character" w:customStyle="1" w:styleId="Char5">
    <w:name w:val="标题 Char"/>
    <w:basedOn w:val="a0"/>
    <w:link w:val="a9"/>
    <w:uiPriority w:val="10"/>
    <w:qFormat/>
    <w:rsid w:val="0065230B"/>
    <w:rPr>
      <w:rFonts w:asciiTheme="majorHAnsi" w:eastAsia="宋体" w:hAnsiTheme="majorHAnsi" w:cstheme="majorBidi"/>
      <w:b/>
      <w:bCs/>
      <w:sz w:val="32"/>
      <w:szCs w:val="32"/>
    </w:rPr>
  </w:style>
  <w:style w:type="character" w:customStyle="1" w:styleId="1Char">
    <w:name w:val="标题 1 Char"/>
    <w:basedOn w:val="a0"/>
    <w:link w:val="1"/>
    <w:uiPriority w:val="9"/>
    <w:qFormat/>
    <w:rsid w:val="0065230B"/>
    <w:rPr>
      <w:b/>
      <w:bCs/>
      <w:kern w:val="44"/>
      <w:sz w:val="44"/>
      <w:szCs w:val="44"/>
    </w:rPr>
  </w:style>
  <w:style w:type="paragraph" w:customStyle="1" w:styleId="11">
    <w:name w:val="列出段落1"/>
    <w:basedOn w:val="a"/>
    <w:uiPriority w:val="34"/>
    <w:qFormat/>
    <w:rsid w:val="0065230B"/>
    <w:pPr>
      <w:ind w:firstLineChars="200" w:firstLine="420"/>
    </w:pPr>
  </w:style>
  <w:style w:type="character" w:customStyle="1" w:styleId="Char2">
    <w:name w:val="批注框文本 Char"/>
    <w:basedOn w:val="a0"/>
    <w:link w:val="a6"/>
    <w:uiPriority w:val="99"/>
    <w:semiHidden/>
    <w:qFormat/>
    <w:rsid w:val="0065230B"/>
    <w:rPr>
      <w:sz w:val="18"/>
      <w:szCs w:val="18"/>
    </w:rPr>
  </w:style>
  <w:style w:type="character" w:customStyle="1" w:styleId="Char">
    <w:name w:val="文档结构图 Char"/>
    <w:basedOn w:val="a0"/>
    <w:link w:val="a3"/>
    <w:uiPriority w:val="99"/>
    <w:semiHidden/>
    <w:qFormat/>
    <w:rsid w:val="0065230B"/>
    <w:rPr>
      <w:rFonts w:ascii="宋体" w:eastAsia="宋体"/>
      <w:sz w:val="18"/>
      <w:szCs w:val="18"/>
    </w:rPr>
  </w:style>
  <w:style w:type="character" w:customStyle="1" w:styleId="2Char">
    <w:name w:val="标题 2 Char"/>
    <w:basedOn w:val="a0"/>
    <w:link w:val="2"/>
    <w:uiPriority w:val="9"/>
    <w:qFormat/>
    <w:rsid w:val="0065230B"/>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65230B"/>
    <w:rPr>
      <w:b/>
      <w:bCs/>
      <w:sz w:val="32"/>
      <w:szCs w:val="32"/>
    </w:rPr>
  </w:style>
  <w:style w:type="character" w:customStyle="1" w:styleId="4Char">
    <w:name w:val="标题 4 Char"/>
    <w:basedOn w:val="a0"/>
    <w:link w:val="4"/>
    <w:uiPriority w:val="9"/>
    <w:qFormat/>
    <w:rsid w:val="0065230B"/>
    <w:rPr>
      <w:rFonts w:asciiTheme="majorHAnsi" w:eastAsiaTheme="majorEastAsia" w:hAnsiTheme="majorHAnsi" w:cstheme="majorBidi"/>
      <w:b/>
      <w:bCs/>
      <w:sz w:val="28"/>
      <w:szCs w:val="28"/>
    </w:rPr>
  </w:style>
  <w:style w:type="character" w:customStyle="1" w:styleId="5Char">
    <w:name w:val="标题 5 Char"/>
    <w:basedOn w:val="a0"/>
    <w:link w:val="5"/>
    <w:uiPriority w:val="9"/>
    <w:qFormat/>
    <w:rsid w:val="0065230B"/>
    <w:rPr>
      <w:b/>
      <w:bCs/>
      <w:sz w:val="28"/>
      <w:szCs w:val="28"/>
    </w:rPr>
  </w:style>
  <w:style w:type="paragraph" w:customStyle="1" w:styleId="12">
    <w:name w:val="正文缩进1"/>
    <w:basedOn w:val="a"/>
    <w:link w:val="Char10"/>
    <w:qFormat/>
    <w:rsid w:val="0065230B"/>
    <w:pPr>
      <w:ind w:firstLine="420"/>
    </w:pPr>
    <w:rPr>
      <w:rFonts w:ascii="Times New Roman" w:eastAsia="宋体" w:hAnsi="Times New Roman" w:cs="Times New Roman"/>
      <w:szCs w:val="24"/>
    </w:rPr>
  </w:style>
  <w:style w:type="character" w:customStyle="1" w:styleId="Char10">
    <w:name w:val="正文缩进 Char1"/>
    <w:link w:val="12"/>
    <w:qFormat/>
    <w:rsid w:val="0065230B"/>
    <w:rPr>
      <w:rFonts w:ascii="Times New Roman" w:eastAsia="宋体" w:hAnsi="Times New Roman" w:cs="Times New Roman"/>
      <w:szCs w:val="24"/>
    </w:rPr>
  </w:style>
  <w:style w:type="character" w:customStyle="1" w:styleId="Char0">
    <w:name w:val="批注文字 Char"/>
    <w:basedOn w:val="a0"/>
    <w:link w:val="a4"/>
    <w:uiPriority w:val="99"/>
    <w:semiHidden/>
    <w:qFormat/>
    <w:rsid w:val="0065230B"/>
  </w:style>
  <w:style w:type="character" w:customStyle="1" w:styleId="Char6">
    <w:name w:val="批注主题 Char"/>
    <w:basedOn w:val="Char0"/>
    <w:link w:val="aa"/>
    <w:uiPriority w:val="99"/>
    <w:semiHidden/>
    <w:qFormat/>
    <w:rsid w:val="0065230B"/>
    <w:rPr>
      <w:b/>
      <w:bCs/>
    </w:rPr>
  </w:style>
  <w:style w:type="character" w:customStyle="1" w:styleId="Char4">
    <w:name w:val="页眉 Char"/>
    <w:basedOn w:val="a0"/>
    <w:link w:val="a8"/>
    <w:uiPriority w:val="99"/>
    <w:qFormat/>
    <w:rsid w:val="0065230B"/>
    <w:rPr>
      <w:kern w:val="2"/>
      <w:sz w:val="18"/>
      <w:szCs w:val="18"/>
    </w:rPr>
  </w:style>
  <w:style w:type="character" w:customStyle="1" w:styleId="Char3">
    <w:name w:val="页脚 Char"/>
    <w:basedOn w:val="a0"/>
    <w:link w:val="a7"/>
    <w:uiPriority w:val="99"/>
    <w:qFormat/>
    <w:rsid w:val="0065230B"/>
    <w:rPr>
      <w:kern w:val="2"/>
      <w:sz w:val="18"/>
      <w:szCs w:val="18"/>
    </w:rPr>
  </w:style>
  <w:style w:type="paragraph" w:customStyle="1" w:styleId="13">
    <w:name w:val="列表段落1"/>
    <w:basedOn w:val="a"/>
    <w:uiPriority w:val="34"/>
    <w:qFormat/>
    <w:rsid w:val="0065230B"/>
    <w:pPr>
      <w:ind w:firstLineChars="200" w:firstLine="420"/>
    </w:pPr>
  </w:style>
  <w:style w:type="character" w:customStyle="1" w:styleId="Char1">
    <w:name w:val="日期 Char"/>
    <w:basedOn w:val="a0"/>
    <w:link w:val="a5"/>
    <w:uiPriority w:val="99"/>
    <w:semiHidden/>
    <w:rsid w:val="0065230B"/>
    <w:rPr>
      <w:kern w:val="2"/>
      <w:sz w:val="21"/>
      <w:szCs w:val="22"/>
    </w:rPr>
  </w:style>
  <w:style w:type="paragraph" w:styleId="ae">
    <w:name w:val="List Paragraph"/>
    <w:basedOn w:val="a"/>
    <w:uiPriority w:val="34"/>
    <w:qFormat/>
    <w:rsid w:val="0065230B"/>
    <w:pPr>
      <w:ind w:firstLineChars="200" w:firstLine="420"/>
    </w:pPr>
  </w:style>
  <w:style w:type="character" w:customStyle="1" w:styleId="6Char">
    <w:name w:val="标题 6 Char"/>
    <w:basedOn w:val="a0"/>
    <w:link w:val="6"/>
    <w:uiPriority w:val="9"/>
    <w:rsid w:val="0065230B"/>
    <w:rPr>
      <w:rFonts w:asciiTheme="majorHAnsi" w:eastAsiaTheme="majorEastAsia" w:hAnsiTheme="majorHAnsi" w:cstheme="majorBidi"/>
      <w:b/>
      <w:bCs/>
      <w:kern w:val="2"/>
      <w:sz w:val="24"/>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oleObject" Target="embeddings/oleObject2.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00.30.23:9000/osp/ssda/rest/termMgt/testTermStat/2018-03-05" TargetMode="External"/><Relationship Id="rId20" Type="http://schemas.openxmlformats.org/officeDocument/2006/relationships/image" Target="media/image8.emf"/><Relationship Id="rId29" Type="http://schemas.openxmlformats.org/officeDocument/2006/relationships/oleObject" Target="embeddings/oleObject6.bin"/><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27743;&#35199;&#30465;&#21508;&#24066;&#21439;&#32534;&#30721;.xlsx" TargetMode="External"/><Relationship Id="rId5" Type="http://schemas.openxmlformats.org/officeDocument/2006/relationships/webSettings" Target="webSettings.xml"/><Relationship Id="rId15" Type="http://schemas.openxmlformats.org/officeDocument/2006/relationships/hyperlink" Target="http://192.100.30.23:9000/osp/ssda/rest/termMgt/testTermStat/2018-03-05" TargetMode="External"/><Relationship Id="rId23" Type="http://schemas.openxmlformats.org/officeDocument/2006/relationships/oleObject" Target="embeddings/oleObject3.bin"/><Relationship Id="rId28" Type="http://schemas.openxmlformats.org/officeDocument/2006/relationships/image" Target="media/image12.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emf"/><Relationship Id="rId27" Type="http://schemas.openxmlformats.org/officeDocument/2006/relationships/oleObject" Target="embeddings/oleObject5.bin"/><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microsoft.com/office/2016/09/relationships/commentsIds" Target="commentsIds.xml"/><Relationship Id="rId8" Type="http://schemas.openxmlformats.org/officeDocument/2006/relationships/comments" Target="comment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192.100.30.23:9000/osp/ssda/rest/termMgt/testTermStat/2018-03-05" TargetMode="External"/><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40</Pages>
  <Words>3222</Words>
  <Characters>18367</Characters>
  <Application>Microsoft Office Word</Application>
  <DocSecurity>0</DocSecurity>
  <Lines>153</Lines>
  <Paragraphs>43</Paragraphs>
  <ScaleCrop>false</ScaleCrop>
  <Company/>
  <LinksUpToDate>false</LinksUpToDate>
  <CharactersWithSpaces>21546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lian</dc:creator>
  <cp:lastModifiedBy>Windows User</cp:lastModifiedBy>
  <cp:revision>47</cp:revision>
  <dcterms:created xsi:type="dcterms:W3CDTF">2018-12-17T07:59:00Z</dcterms:created>
  <dcterms:modified xsi:type="dcterms:W3CDTF">2019-11-20T06:20:00Z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